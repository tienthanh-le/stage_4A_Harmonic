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p14">
  <w:body>
    <w:p w:rsidRPr="00A61C22" w:rsidR="00383E43" w:rsidRDefault="00A61C22" w14:paraId="0B1F2E17" w14:textId="77777777">
      <w:pPr>
        <w:pStyle w:val="Heading1"/>
        <w:rPr>
          <w:lang w:val="fr-FR"/>
          <w:rPrChange w:author="Philippe Cornichet" w:date="2021-08-12T15:19:00Z" w:id="0">
            <w:rPr/>
          </w:rPrChange>
        </w:rPr>
      </w:pPr>
      <w:bookmarkStart w:name="sec:remerciements" w:id="1"/>
      <w:r w:rsidRPr="00A61C22">
        <w:rPr>
          <w:lang w:val="fr-FR"/>
          <w:rPrChange w:author="Philippe Cornichet" w:date="2021-08-12T15:19:00Z" w:id="2">
            <w:rPr/>
          </w:rPrChange>
        </w:rPr>
        <w:t>Remerciements</w:t>
      </w:r>
    </w:p>
    <w:p w:rsidRPr="00A61C22" w:rsidR="00383E43" w:rsidRDefault="00A61C22" w14:paraId="4637E98B" w14:textId="547ED964">
      <w:pPr>
        <w:pStyle w:val="FirstParagraph"/>
        <w:rPr>
          <w:lang w:val="fr-FR"/>
        </w:rPr>
      </w:pPr>
      <w:r w:rsidRPr="0E197015" w:rsidR="00A61C22">
        <w:rPr>
          <w:lang w:val="fr-FR"/>
          <w:rPrChange w:author="Philippe Cornichet" w:date="2021-08-12T15:19:00Z" w:id="1849890679"/>
        </w:rPr>
        <w:t xml:space="preserve">En premier lieu, je tiens à remercier mon maître de stage, M. Philippe CORNICHET. Un grand merci pour son accueil chaleureux au sein de l’entreprise </w:t>
      </w:r>
      <w:proofErr w:type="spellStart"/>
      <w:r w:rsidRPr="0E197015" w:rsidR="00A61C22">
        <w:rPr>
          <w:lang w:val="fr-FR"/>
          <w:rPrChange w:author="Philippe Cornichet" w:date="2021-08-12T15:19:00Z" w:id="234155917"/>
        </w:rPr>
        <w:t>Harmonic</w:t>
      </w:r>
      <w:proofErr w:type="spellEnd"/>
      <w:r w:rsidRPr="0E197015" w:rsidR="00A61C22">
        <w:rPr>
          <w:lang w:val="fr-FR"/>
          <w:rPrChange w:author="Philippe Cornichet" w:date="2021-08-12T15:19:00Z" w:id="1109727006"/>
        </w:rPr>
        <w:t>, ainsi que pour sa patience et ses précieux conseils. Il a su me faire confiance lors de cette aventure dans le monde professionnel et a partagé ses connaissances de manière très pédagogique. Je le remercie aussi pour sa disponibilité et la qualité de son encadrement en entreprise.</w:t>
      </w:r>
      <w:r>
        <w:br/>
      </w:r>
      <w:r w:rsidRPr="0E197015" w:rsidR="00A61C22">
        <w:rPr>
          <w:lang w:val="fr-FR"/>
          <w:rPrChange w:author="Philippe Cornichet" w:date="2021-08-12T15:19:00Z" w:id="222806975"/>
        </w:rPr>
        <w:t xml:space="preserve">Je tiens </w:t>
      </w:r>
      <w:r w:rsidRPr="0E197015" w:rsidR="00A61C22">
        <w:rPr>
          <w:lang w:val="fr-FR"/>
          <w:rPrChange w:author="Philippe Cornichet" w:date="2021-08-12T15:19:00Z" w:id="496471818"/>
        </w:rPr>
        <w:t xml:space="preserve">également </w:t>
      </w:r>
      <w:r w:rsidRPr="0E197015" w:rsidR="00A61C22">
        <w:rPr>
          <w:lang w:val="fr-FR"/>
          <w:rPrChange w:author="Philippe Cornichet" w:date="2021-08-12T15:19:00Z" w:id="410442428"/>
        </w:rPr>
        <w:t xml:space="preserve">à remercier vivement </w:t>
      </w:r>
      <w:r w:rsidRPr="0E197015" w:rsidR="00A61C22">
        <w:rPr>
          <w:lang w:val="fr-FR"/>
          <w:rPrChange w:author="Philippe Cornichet" w:date="2021-08-12T15:19:00Z" w:id="1586000280"/>
        </w:rPr>
        <w:t xml:space="preserve">mes </w:t>
      </w:r>
      <w:r w:rsidRPr="0E197015" w:rsidR="00A61C22">
        <w:rPr>
          <w:lang w:val="fr-FR"/>
          <w:rPrChange w:author="Philippe Cornichet" w:date="2021-08-12T15:19:00Z" w:id="1737257489"/>
        </w:rPr>
        <w:t xml:space="preserve">supports </w:t>
      </w:r>
      <w:r w:rsidRPr="0E197015" w:rsidR="00A61C22">
        <w:rPr>
          <w:lang w:val="fr-FR"/>
          <w:rPrChange w:author="Philippe Cornichet" w:date="2021-08-12T15:19:00Z" w:id="946780918"/>
        </w:rPr>
        <w:t>techniques M</w:t>
      </w:r>
      <w:ins w:author="Philippe Cornichet" w:date="2021-08-12T15:20:00Z" w:id="587920008">
        <w:r w:rsidRPr="0E197015" w:rsidR="00A61C22">
          <w:rPr>
            <w:lang w:val="fr-FR"/>
          </w:rPr>
          <w:t xml:space="preserve"> </w:t>
        </w:r>
      </w:ins>
      <w:del w:author="Philippe Cornichet" w:date="2021-08-12T15:20:00Z" w:id="1747217669">
        <w:r w:rsidRPr="0E197015" w:rsidDel="00A61C22">
          <w:rPr>
            <w:lang w:val="fr-FR"/>
            <w:rPrChange w:author="Philippe Cornichet" w:date="2021-08-12T15:19:00Z" w:id="1528803895"/>
          </w:rPr>
          <w:delText>.</w:delText>
        </w:r>
      </w:del>
      <w:r w:rsidRPr="0E197015" w:rsidR="00A61C22">
        <w:rPr>
          <w:lang w:val="fr-FR"/>
          <w:rPrChange w:author="Philippe Cornichet" w:date="2021-08-12T15:19:00Z" w:id="1409926015"/>
        </w:rPr>
        <w:t>Gildas CANCOUET, M</w:t>
      </w:r>
      <w:ins w:author="Philippe Cornichet" w:date="2021-08-12T15:20:00Z" w:id="130810715">
        <w:r w:rsidRPr="0E197015" w:rsidR="00A61C22">
          <w:rPr>
            <w:lang w:val="fr-FR"/>
          </w:rPr>
          <w:t xml:space="preserve"> </w:t>
        </w:r>
      </w:ins>
      <w:del w:author="Philippe Cornichet" w:date="2021-08-12T15:20:00Z" w:id="539935134">
        <w:r w:rsidRPr="0E197015" w:rsidDel="00A61C22">
          <w:rPr>
            <w:lang w:val="fr-FR"/>
            <w:rPrChange w:author="Philippe Cornichet" w:date="2021-08-12T15:19:00Z" w:id="29044103"/>
          </w:rPr>
          <w:delText>.</w:delText>
        </w:r>
      </w:del>
      <w:r w:rsidRPr="0E197015" w:rsidR="00A61C22">
        <w:rPr>
          <w:lang w:val="fr-FR"/>
          <w:rPrChange w:author="Philippe Cornichet" w:date="2021-08-12T15:19:00Z" w:id="791426737"/>
        </w:rPr>
        <w:t>Bruno DERRIEN et M</w:t>
      </w:r>
      <w:ins w:author="Philippe Cornichet" w:date="2021-08-12T15:21:00Z" w:id="505231189">
        <w:r w:rsidRPr="0E197015" w:rsidR="00A61C22">
          <w:rPr>
            <w:lang w:val="fr-FR"/>
          </w:rPr>
          <w:t xml:space="preserve"> </w:t>
        </w:r>
      </w:ins>
      <w:del w:author="Philippe Cornichet" w:date="2021-08-12T15:21:00Z" w:id="1294991920">
        <w:r w:rsidRPr="0E197015" w:rsidDel="00A61C22">
          <w:rPr>
            <w:lang w:val="fr-FR"/>
            <w:rPrChange w:author="Philippe Cornichet" w:date="2021-08-12T15:19:00Z" w:id="1057033018"/>
          </w:rPr>
          <w:delText>.</w:delText>
        </w:r>
      </w:del>
      <w:r w:rsidRPr="0E197015" w:rsidR="00A61C22">
        <w:rPr>
          <w:lang w:val="fr-FR"/>
          <w:rPrChange w:author="Philippe Cornichet" w:date="2021-08-12T15:19:00Z" w:id="1939254464"/>
        </w:rPr>
        <w:t xml:space="preserve">Jean-Luc LEBLANC pour </w:t>
      </w:r>
      <w:del w:author="Philippe Cornichet" w:date="2021-08-12T15:15:00Z" w:id="1346997720">
        <w:r w:rsidRPr="0E197015" w:rsidDel="00A61C22">
          <w:rPr>
            <w:lang w:val="fr-FR"/>
            <w:rPrChange w:author="Philippe Cornichet" w:date="2021-08-12T15:19:00Z" w:id="668556195"/>
          </w:rPr>
          <w:delText xml:space="preserve">ses </w:delText>
        </w:r>
      </w:del>
      <w:ins w:author="Philippe Cornichet" w:date="2021-08-12T15:15:00Z" w:id="1468566280">
        <w:del w:author="Tien Thanh Le" w:date="2021-08-13T11:51:48.398Z" w:id="661345403">
          <w:r w:rsidRPr="0E197015" w:rsidDel="00A61C22">
            <w:rPr>
              <w:lang w:val="fr-FR"/>
              <w:rPrChange w:author="Philippe Cornichet" w:date="2021-08-12T15:19:00Z" w:id="847603437"/>
            </w:rPr>
            <w:delText>leur</w:delText>
          </w:r>
        </w:del>
      </w:ins>
      <w:ins w:author="Tien Thanh Le" w:date="2021-08-13T11:51:48.401Z" w:id="1558106960">
        <w:r w:rsidRPr="0E197015" w:rsidR="5084AB2A">
          <w:rPr>
            <w:lang w:val="fr-FR"/>
          </w:rPr>
          <w:t>Leur</w:t>
        </w:r>
      </w:ins>
      <w:ins w:author="Philippe Cornichet" w:date="2021-08-12T15:15:00Z" w:id="1107223413">
        <w:r w:rsidRPr="0E197015" w:rsidR="00A61C22">
          <w:rPr>
            <w:lang w:val="fr-FR"/>
          </w:rPr>
          <w:t xml:space="preserve"> </w:t>
        </w:r>
      </w:ins>
      <w:r w:rsidRPr="0E197015" w:rsidR="00A61C22">
        <w:rPr>
          <w:lang w:val="fr-FR"/>
        </w:rPr>
        <w:t>enthousiasme</w:t>
      </w:r>
      <w:r w:rsidRPr="0E197015" w:rsidR="00A61C22">
        <w:rPr>
          <w:lang w:val="fr-FR"/>
        </w:rPr>
        <w:t xml:space="preserve"> et le partage de </w:t>
      </w:r>
      <w:r w:rsidRPr="0E197015" w:rsidR="00A61C22">
        <w:rPr>
          <w:lang w:val="fr-FR"/>
        </w:rPr>
        <w:t xml:space="preserve">leur </w:t>
      </w:r>
      <w:r w:rsidRPr="0E197015" w:rsidR="00A61C22">
        <w:rPr>
          <w:lang w:val="fr-FR"/>
        </w:rPr>
        <w:t>expertise</w:t>
      </w:r>
      <w:r w:rsidRPr="0E197015" w:rsidR="00A61C22">
        <w:rPr>
          <w:lang w:val="fr-FR"/>
        </w:rPr>
        <w:t xml:space="preserve"> </w:t>
      </w:r>
      <w:r w:rsidRPr="0E197015" w:rsidR="00A61C22">
        <w:rPr>
          <w:lang w:val="fr-FR"/>
        </w:rPr>
        <w:t>au quotidien</w:t>
      </w:r>
      <w:r w:rsidRPr="0E197015" w:rsidR="00A61C22">
        <w:rPr>
          <w:lang w:val="fr-FR"/>
        </w:rPr>
        <w:t>. Ils m’ont donné les conseils les plus importants au niveau technique ainsi que fonctionnel dans les moments les plus difficiles.</w:t>
      </w:r>
      <w:r w:rsidRPr="0E197015" w:rsidR="00A61C22">
        <w:rPr>
          <w:lang w:val="fr-FR"/>
        </w:rPr>
        <w:t xml:space="preserve"> </w:t>
      </w:r>
      <w:proofErr w:type="gramStart"/>
      <w:r w:rsidRPr="0E197015" w:rsidR="00A61C22">
        <w:rPr>
          <w:lang w:val="fr-FR"/>
        </w:rPr>
        <w:t>Il m’ont</w:t>
      </w:r>
      <w:proofErr w:type="gramEnd"/>
      <w:r w:rsidRPr="0E197015" w:rsidR="00A61C22">
        <w:rPr>
          <w:lang w:val="fr-FR"/>
        </w:rPr>
        <w:t xml:space="preserve"> aussi montré mes points faibles à améliorer et m’ont orienté vers les technologies utilisées dans l’industrie.</w:t>
      </w:r>
      <w:r>
        <w:br/>
      </w:r>
      <w:r w:rsidRPr="0E197015" w:rsidR="00A61C22">
        <w:rPr>
          <w:lang w:val="fr-FR"/>
        </w:rPr>
        <w:t>Je saisis également cette occasion pour adresser mes remerciements au corps professoral et administratif de l‘Institut National des Sciences Appliquées Centre Val de Loire, pour la qualité de l’enseignement offert, le soutien de l’équipe administrative et pour m’avoir donné une opportunité de faire un stage de 4 mois qui m’a aidé à acquérir plus d’expériences dans ma future profession.</w:t>
      </w:r>
      <w:r>
        <w:br/>
      </w:r>
      <w:r w:rsidRPr="0E197015" w:rsidR="00A61C22">
        <w:rPr>
          <w:lang w:val="fr-FR"/>
        </w:rPr>
        <w:t>Je désire aussi remercier les professeurs de l‘INSA Centre Val de Loire, qui m’ont fourni les outils nécessaires au bon déroulement de mon stage. Je tiens particulièrement à remercier M. Maxime BAVENCOFFE, pour son soutien tout au long de ce stage.</w:t>
      </w:r>
      <w:r>
        <w:br/>
      </w:r>
      <w:r w:rsidRPr="0E197015" w:rsidR="00A61C22">
        <w:rPr>
          <w:lang w:val="fr-FR"/>
        </w:rPr>
        <w:t xml:space="preserve">Un grand merci à toute l’équipe de l’entreprise </w:t>
      </w:r>
      <w:proofErr w:type="spellStart"/>
      <w:r w:rsidRPr="0E197015" w:rsidR="00A61C22">
        <w:rPr>
          <w:lang w:val="fr-FR"/>
        </w:rPr>
        <w:t>Harmonic</w:t>
      </w:r>
      <w:proofErr w:type="spellEnd"/>
      <w:r w:rsidRPr="0E197015" w:rsidR="00A61C22">
        <w:rPr>
          <w:lang w:val="fr-FR"/>
        </w:rPr>
        <w:t>, pour l’intérêt qu’ils m’ont porté, l’esprit du travail en équipe et en particulier Mlle</w:t>
      </w:r>
      <w:r w:rsidRPr="0E197015" w:rsidR="00A61C22">
        <w:rPr>
          <w:lang w:val="fr-FR"/>
        </w:rPr>
        <w:t xml:space="preserve"> Cinderella DUBOIS pour sa gentillesse et son aide pour la partie administrative.</w:t>
      </w:r>
      <w:r>
        <w:br/>
      </w:r>
      <w:r w:rsidRPr="0E197015" w:rsidR="00A61C22">
        <w:rPr>
          <w:lang w:val="fr-FR"/>
        </w:rPr>
        <w:t>Enfin, je remercie aussi tou</w:t>
      </w:r>
      <w:r w:rsidRPr="0E197015" w:rsidR="00A61C22">
        <w:rPr>
          <w:lang w:val="fr-FR"/>
        </w:rPr>
        <w:t>te</w:t>
      </w:r>
      <w:r w:rsidRPr="0E197015" w:rsidR="00A61C22">
        <w:rPr>
          <w:lang w:val="fr-FR"/>
        </w:rPr>
        <w:t>s les personnes qui m’ont conseillé et relu lors de la rédaction de ce rapport de stage.</w:t>
      </w:r>
      <w:r>
        <w:br/>
      </w:r>
    </w:p>
    <w:p w:rsidRPr="00A61C22" w:rsidR="00383E43" w:rsidRDefault="00A61C22" w14:paraId="6A075462" w14:textId="77777777">
      <w:pPr>
        <w:pStyle w:val="Heading1"/>
        <w:rPr>
          <w:lang w:val="fr-FR"/>
        </w:rPr>
      </w:pPr>
      <w:bookmarkStart w:name="sec:resume" w:id="65"/>
      <w:bookmarkEnd w:id="1"/>
      <w:r w:rsidRPr="0E197015" w:rsidR="00A61C22">
        <w:rPr>
          <w:lang w:val="fr-FR"/>
        </w:rPr>
        <w:t>Résumé</w:t>
      </w:r>
    </w:p>
    <w:p w:rsidRPr="00A61C22" w:rsidR="00383E43" w:rsidRDefault="00A61C22" w14:paraId="363D1A1B" w14:textId="57DCA861">
      <w:pPr>
        <w:pStyle w:val="FirstParagraph"/>
        <w:rPr>
          <w:lang w:val="fr-FR"/>
        </w:rPr>
      </w:pPr>
      <w:r w:rsidRPr="0E197015" w:rsidR="00A61C22">
        <w:rPr>
          <w:lang w:val="fr-FR"/>
        </w:rPr>
        <w:t xml:space="preserve">Dans le cadre de mes études d’ingénieur en informatique à l’INSA Centre Val de Loire, ce stage s’est effectué au sein de la société </w:t>
      </w:r>
      <w:proofErr w:type="spellStart"/>
      <w:r w:rsidRPr="0E197015" w:rsidR="00A61C22">
        <w:rPr>
          <w:lang w:val="fr-FR"/>
        </w:rPr>
        <w:t>Harmonic</w:t>
      </w:r>
      <w:proofErr w:type="spellEnd"/>
      <w:r w:rsidRPr="0E197015" w:rsidR="00A61C22">
        <w:rPr>
          <w:lang w:val="fr-FR"/>
        </w:rPr>
        <w:t xml:space="preserve"> entre le mois de mai et août 2021. L’objectif du stage était de réaliser des missions techniques pendant une période significative, afin d’appliquer toutes les connaissances et compétences acquises au cours de mes études.</w:t>
      </w:r>
      <w:r>
        <w:br/>
      </w:r>
      <w:r w:rsidRPr="0E197015" w:rsidR="00A61C22">
        <w:rPr>
          <w:lang w:val="fr-FR"/>
        </w:rPr>
        <w:t>Ma mission de 4 mois a été divisée en plusieurs parties principales concernant le dévelop</w:t>
      </w:r>
      <w:r w:rsidRPr="0E197015" w:rsidR="00A61C22">
        <w:rPr>
          <w:lang w:val="fr-FR"/>
        </w:rPr>
        <w:t>p</w:t>
      </w:r>
      <w:r w:rsidRPr="0E197015" w:rsidR="00A61C22">
        <w:rPr>
          <w:lang w:val="fr-FR"/>
        </w:rPr>
        <w:t xml:space="preserve">ement une interface </w:t>
      </w:r>
      <w:proofErr w:type="spellStart"/>
      <w:r w:rsidRPr="0E197015" w:rsidR="00A61C22">
        <w:rPr>
          <w:lang w:val="fr-FR"/>
        </w:rPr>
        <w:t>Restful</w:t>
      </w:r>
      <w:proofErr w:type="spellEnd"/>
      <w:r w:rsidRPr="0E197015" w:rsidR="00A61C22">
        <w:rPr>
          <w:lang w:val="fr-FR"/>
        </w:rPr>
        <w:t xml:space="preserve"> Api pour le VIBE CP9000, un encodeur utilisé par les Broadcaster pour la transmission d’événements sportifs, avec le but final de pouvoir intégrer au management system.</w:t>
      </w:r>
      <w:r>
        <w:br/>
      </w:r>
      <w:r w:rsidRPr="0E197015" w:rsidR="00A61C22">
        <w:rPr>
          <w:lang w:val="fr-FR"/>
        </w:rPr>
        <w:t xml:space="preserve">D’abord, j’ai développé un </w:t>
      </w:r>
      <w:proofErr w:type="spellStart"/>
      <w:r w:rsidRPr="0E197015" w:rsidR="00A61C22">
        <w:rPr>
          <w:lang w:val="fr-FR"/>
        </w:rPr>
        <w:t>Restful</w:t>
      </w:r>
      <w:proofErr w:type="spellEnd"/>
      <w:r w:rsidRPr="0E197015" w:rsidR="00A61C22">
        <w:rPr>
          <w:lang w:val="fr-FR"/>
        </w:rPr>
        <w:t xml:space="preserve"> API </w:t>
      </w:r>
      <w:del w:author="Tien Thanh Le" w:date="2021-08-13T13:48:17.995Z" w:id="1434423133">
        <w:r w:rsidRPr="0E197015" w:rsidDel="00A61C22">
          <w:rPr>
            <w:lang w:val="fr-FR"/>
          </w:rPr>
          <w:delText>en</w:delText>
        </w:r>
        <w:r w:rsidRPr="0E197015" w:rsidDel="00A61C22">
          <w:rPr>
            <w:lang w:val="fr-FR"/>
          </w:rPr>
          <w:delText>m</w:delText>
        </w:r>
        <w:r w:rsidRPr="0E197015" w:rsidDel="00A61C22">
          <w:rPr>
            <w:lang w:val="fr-FR"/>
          </w:rPr>
          <w:delText>’inspirant</w:delText>
        </w:r>
      </w:del>
      <w:ins w:author="Tien Thanh Le" w:date="2021-08-13T13:48:17.996Z" w:id="108427878">
        <w:r w:rsidRPr="0E197015" w:rsidR="2CF11DF3">
          <w:rPr>
            <w:lang w:val="fr-FR"/>
          </w:rPr>
          <w:t>e</w:t>
        </w:r>
        <w:r w:rsidRPr="0E197015" w:rsidR="2CF11DF3">
          <w:rPr>
            <w:lang w:val="fr-FR"/>
          </w:rPr>
          <w:t>n</w:t>
        </w:r>
        <w:r w:rsidRPr="0E197015" w:rsidR="2CF11DF3">
          <w:rPr>
            <w:lang w:val="fr-FR"/>
          </w:rPr>
          <w:t xml:space="preserve"> m'inspirant</w:t>
        </w:r>
      </w:ins>
      <w:r w:rsidRPr="0E197015" w:rsidR="00A61C22">
        <w:rPr>
          <w:lang w:val="fr-FR"/>
        </w:rPr>
        <w:t xml:space="preserve"> d’autres API existantes utilisant </w:t>
      </w:r>
      <w:proofErr w:type="spellStart"/>
      <w:r w:rsidRPr="0E197015" w:rsidR="00A61C22">
        <w:rPr>
          <w:lang w:val="fr-FR"/>
        </w:rPr>
        <w:t>NodeJs</w:t>
      </w:r>
      <w:proofErr w:type="spellEnd"/>
      <w:r w:rsidRPr="0E197015" w:rsidR="00A61C22">
        <w:rPr>
          <w:lang w:val="fr-FR"/>
        </w:rPr>
        <w:t xml:space="preserve">, une plateforme logicielle en JavaScript qui permet d’exécuter des scripts côté serveur. Ensuite, j’étais responsable de développer un outil de gestion des identifiant. En fin, il faut l’intégrer au cadre hérité et </w:t>
      </w:r>
      <w:r w:rsidRPr="0E197015" w:rsidR="00A61C22">
        <w:rPr>
          <w:lang w:val="fr-FR"/>
        </w:rPr>
        <w:t>gén</w:t>
      </w:r>
      <w:r w:rsidRPr="0E197015" w:rsidR="00A61C22">
        <w:rPr>
          <w:lang w:val="fr-FR"/>
        </w:rPr>
        <w:t>é</w:t>
      </w:r>
      <w:r w:rsidRPr="0E197015" w:rsidR="00A61C22">
        <w:rPr>
          <w:lang w:val="fr-FR"/>
        </w:rPr>
        <w:t xml:space="preserve">rer </w:t>
      </w:r>
      <w:r w:rsidRPr="0E197015" w:rsidR="00A61C22">
        <w:rPr>
          <w:lang w:val="fr-FR"/>
        </w:rPr>
        <w:t xml:space="preserve">un document api pour le test de </w:t>
      </w:r>
      <w:r w:rsidRPr="0E197015" w:rsidR="00A61C22">
        <w:rPr>
          <w:lang w:val="fr-FR"/>
        </w:rPr>
        <w:t>validation. Avec des étapes comme celle-là, je dois concevoir mon propre script pour les fonctions de l’api.</w:t>
      </w:r>
      <w:r>
        <w:br/>
      </w:r>
      <w:r w:rsidRPr="0E197015" w:rsidR="00A61C22">
        <w:rPr>
          <w:lang w:val="fr-FR"/>
        </w:rPr>
        <w:t xml:space="preserve">Le </w:t>
      </w:r>
      <w:r w:rsidRPr="0E197015" w:rsidR="00A61C22">
        <w:rPr>
          <w:lang w:val="fr-FR"/>
        </w:rPr>
        <w:t>challenge</w:t>
      </w:r>
      <w:r w:rsidRPr="0E197015" w:rsidR="00A61C22">
        <w:rPr>
          <w:lang w:val="fr-FR"/>
        </w:rPr>
        <w:t xml:space="preserve"> de ce projet était de bien comprendre la structure de données et le fonctionnement de la machine CP9000 pour le mieux personnaliser l’api. Par manque du temps et des difficultés dans la période de confinement à cause du COVID 19, je n’ai pas pu réaliser toutes les idées. Pourtant, </w:t>
      </w:r>
      <w:r w:rsidRPr="0E197015" w:rsidR="00A61C22">
        <w:rPr>
          <w:lang w:val="fr-FR"/>
        </w:rPr>
        <w:t>au final</w:t>
      </w:r>
      <w:r w:rsidRPr="0E197015" w:rsidR="00A61C22">
        <w:rPr>
          <w:lang w:val="fr-FR"/>
        </w:rPr>
        <w:t>, je suis arrivé à fournir quelques solutions qui répondent aux exigences définies au début de mon stage.</w:t>
      </w:r>
      <w:r>
        <w:br/>
      </w:r>
      <w:r w:rsidRPr="0E197015" w:rsidR="00A61C22">
        <w:rPr>
          <w:b w:val="1"/>
          <w:bCs w:val="1"/>
          <w:lang w:val="fr-FR"/>
        </w:rPr>
        <w:t xml:space="preserve">Mot </w:t>
      </w:r>
      <w:proofErr w:type="gramStart"/>
      <w:r w:rsidRPr="0E197015" w:rsidR="00A61C22">
        <w:rPr>
          <w:b w:val="1"/>
          <w:bCs w:val="1"/>
          <w:lang w:val="fr-FR"/>
        </w:rPr>
        <w:t>clés</w:t>
      </w:r>
      <w:r w:rsidRPr="0E197015" w:rsidR="00A61C22">
        <w:rPr>
          <w:lang w:val="fr-FR"/>
        </w:rPr>
        <w:t>:</w:t>
      </w:r>
      <w:proofErr w:type="gramEnd"/>
      <w:r w:rsidRPr="0E197015" w:rsidR="00A61C22">
        <w:rPr>
          <w:lang w:val="fr-FR"/>
        </w:rPr>
        <w:t xml:space="preserve"> Développement </w:t>
      </w:r>
      <w:del w:author="Tien Thanh Le" w:date="2021-08-13T13:48:23.472Z" w:id="293512919">
        <w:r w:rsidRPr="0E197015" w:rsidDel="00A61C22">
          <w:rPr>
            <w:lang w:val="fr-FR"/>
          </w:rPr>
          <w:delText>Back-end</w:delText>
        </w:r>
      </w:del>
      <w:ins w:author="Tien Thanh Le" w:date="2021-08-13T13:48:23.473Z" w:id="527826003">
        <w:r w:rsidRPr="0E197015" w:rsidR="4D01F8D1">
          <w:rPr>
            <w:lang w:val="fr-FR"/>
          </w:rPr>
          <w:t>Backend</w:t>
        </w:r>
      </w:ins>
      <w:r w:rsidRPr="0E197015" w:rsidR="00A61C22">
        <w:rPr>
          <w:lang w:val="fr-FR"/>
        </w:rPr>
        <w:t xml:space="preserve">, REST API, JavaScript, Node.js, Native </w:t>
      </w:r>
      <w:proofErr w:type="spellStart"/>
      <w:r w:rsidRPr="0E197015" w:rsidR="00A61C22">
        <w:rPr>
          <w:lang w:val="fr-FR"/>
        </w:rPr>
        <w:t>Addon</w:t>
      </w:r>
      <w:proofErr w:type="spellEnd"/>
      <w:r w:rsidRPr="0E197015" w:rsidR="00A61C22">
        <w:rPr>
          <w:lang w:val="fr-FR"/>
        </w:rPr>
        <w:t xml:space="preserve"> </w:t>
      </w:r>
      <w:proofErr w:type="spellStart"/>
      <w:r w:rsidRPr="0E197015" w:rsidR="00A61C22">
        <w:rPr>
          <w:lang w:val="fr-FR"/>
        </w:rPr>
        <w:t>Napi</w:t>
      </w:r>
      <w:proofErr w:type="spellEnd"/>
      <w:r w:rsidRPr="0E197015" w:rsidR="00A61C22">
        <w:rPr>
          <w:lang w:val="fr-FR"/>
        </w:rPr>
        <w:t xml:space="preserve">, C/C++, Session id, JWT, Oauth2.0, HTML, </w:t>
      </w:r>
      <w:proofErr w:type="spellStart"/>
      <w:r w:rsidRPr="0E197015" w:rsidR="00A61C22">
        <w:rPr>
          <w:lang w:val="fr-FR"/>
        </w:rPr>
        <w:t>Cmake</w:t>
      </w:r>
      <w:proofErr w:type="spellEnd"/>
      <w:r w:rsidRPr="0E197015" w:rsidR="00A61C22">
        <w:rPr>
          <w:lang w:val="fr-FR"/>
        </w:rPr>
        <w:t>, HTTP/HTTPS, Linux, JIRA, Confluence</w:t>
      </w:r>
    </w:p>
    <w:p w:rsidRPr="00A61C22" w:rsidR="00383E43" w:rsidRDefault="00A61C22" w14:paraId="611F43DD" w14:textId="77777777">
      <w:pPr>
        <w:pStyle w:val="Heading1"/>
        <w:rPr>
          <w:lang w:val="fr-FR"/>
        </w:rPr>
      </w:pPr>
      <w:bookmarkStart w:name="sec:abstract" w:id="96"/>
      <w:bookmarkEnd w:id="65"/>
      <w:r w:rsidRPr="0E197015" w:rsidR="00A61C22">
        <w:rPr>
          <w:lang w:val="fr-FR"/>
        </w:rPr>
        <w:t>Abstract</w:t>
      </w:r>
    </w:p>
    <w:p w:rsidRPr="00E93E9D" w:rsidR="00383E43" w:rsidRDefault="00A61C22" w14:paraId="077B6F1F" w14:textId="16EC748C">
      <w:pPr>
        <w:pStyle w:val="FirstParagraph"/>
        <w:rPr>
          <w:rPrChange w:author="Philippe Cornichet" w:date="2021-08-12T15:24:00Z" w:id="1004182540">
            <w:rPr/>
          </w:rPrChange>
        </w:rPr>
      </w:pPr>
      <w:r w:rsidR="00A61C22">
        <w:rPr/>
        <w:t>As part of my studies at INSA Center Val de Loire, this internship took place within the company Harmonic between May and August 2021. The objective of the internship was to carry out technical missions for a significant period, in order to apply all the knowledge and skills acquired during my studies.</w:t>
      </w:r>
      <w:r>
        <w:br/>
      </w:r>
      <w:r w:rsidR="00A61C22">
        <w:rPr/>
        <w:t xml:space="preserve">My </w:t>
      </w:r>
      <w:proofErr w:type="gramStart"/>
      <w:r w:rsidR="00A61C22">
        <w:rPr/>
        <w:t>4 month</w:t>
      </w:r>
      <w:proofErr w:type="gramEnd"/>
      <w:r w:rsidR="00A61C22">
        <w:rPr/>
        <w:t xml:space="preserve"> mission was divided into several main parts concerning the development of a Restful API interface for the VIBE CP9000, an encoder used by Broadcasters for the transmission of sporting events, with the final goal of being able to integrate into the management system.</w:t>
      </w:r>
      <w:r>
        <w:br/>
      </w:r>
      <w:r w:rsidR="00A61C22">
        <w:rPr/>
        <w:t>First, I developed a Restful</w:t>
      </w:r>
      <w:r w:rsidR="00A61C22">
        <w:rPr/>
        <w:t xml:space="preserve"> API taking inspiration from other existing APIs using </w:t>
      </w:r>
      <w:proofErr w:type="spellStart"/>
      <w:r w:rsidR="00A61C22">
        <w:rPr/>
        <w:t>NodeJs</w:t>
      </w:r>
      <w:proofErr w:type="spellEnd"/>
      <w:r w:rsidR="00A61C22">
        <w:rPr/>
        <w:t xml:space="preserve">, a JavaScript-based software platform that allows server-side scripting to be executed. Then, I </w:t>
      </w:r>
      <w:r w:rsidR="00A61C22">
        <w:rPr/>
        <w:t>was responsible for</w:t>
      </w:r>
      <w:r w:rsidR="00A61C22">
        <w:rPr/>
        <w:t xml:space="preserve"> developing an identifier management tool. Finally, I </w:t>
      </w:r>
      <w:del w:author="Tien Thanh Le" w:date="2021-08-13T14:00:06.935Z" w:id="1569093449">
        <w:r w:rsidDel="00A61C22">
          <w:delText>have</w:delText>
        </w:r>
        <w:r w:rsidDel="00A61C22">
          <w:delText xml:space="preserve"> to</w:delText>
        </w:r>
      </w:del>
      <w:ins w:author="Tien Thanh Le" w:date="2021-08-13T14:00:06.936Z" w:id="1828357204">
        <w:r w:rsidR="3B2921CC">
          <w:t>must</w:t>
        </w:r>
      </w:ins>
      <w:r w:rsidR="00A61C22">
        <w:rPr/>
        <w:t xml:space="preserve"> integrate it into the legacy framework and generate an API document. With steps like this I </w:t>
      </w:r>
      <w:del w:author="Tien Thanh Le" w:date="2021-08-13T14:00:05.165Z" w:id="1069433225">
        <w:r w:rsidDel="00A61C22">
          <w:delText>have to</w:delText>
        </w:r>
      </w:del>
      <w:ins w:author="Tien Thanh Le" w:date="2021-08-13T14:00:05.166Z" w:id="775880507">
        <w:r w:rsidR="5C2BCB10">
          <w:t>must</w:t>
        </w:r>
      </w:ins>
      <w:r w:rsidR="00A61C22">
        <w:rPr/>
        <w:t xml:space="preserve"> design my own script for the API functions.</w:t>
      </w:r>
      <w:r>
        <w:br/>
      </w:r>
      <w:r w:rsidR="00A61C22">
        <w:rPr/>
        <w:t xml:space="preserve">The challenge of this project was to understand the data structure and the operation of the CP9000 machine </w:t>
      </w:r>
      <w:del w:author="Tien Thanh Le" w:date="2021-08-13T13:59:59.166Z" w:id="438954108">
        <w:r w:rsidDel="00A61C22">
          <w:delText>in order to</w:delText>
        </w:r>
      </w:del>
      <w:ins w:author="Tien Thanh Le" w:date="2021-08-13T13:59:59.169Z" w:id="320851078">
        <w:r w:rsidR="71580328">
          <w:t>to</w:t>
        </w:r>
      </w:ins>
      <w:r w:rsidR="00A61C22">
        <w:rPr/>
        <w:t xml:space="preserve"> customize the API. Due to lack of time and difficulties in the lockdown period due to COVID 19, I could not realize all the ideas. However, in the end, I managed to </w:t>
      </w:r>
      <w:r w:rsidR="00A61C22">
        <w:rPr/>
        <w:t>provide</w:t>
      </w:r>
      <w:r w:rsidR="00A61C22">
        <w:rPr/>
        <w:t xml:space="preserve"> some solutions that meet the requirements defined at the start of my internship.</w:t>
      </w:r>
      <w:r>
        <w:br/>
      </w:r>
      <w:r w:rsidRPr="0E197015" w:rsidR="00A61C22">
        <w:rPr>
          <w:b w:val="1"/>
          <w:bCs w:val="1"/>
          <w:rPrChange w:author="Philippe Cornichet" w:date="2021-08-12T15:24:00Z" w:id="2085153765">
            <w:rPr>
              <w:b w:val="1"/>
              <w:bCs w:val="1"/>
            </w:rPr>
          </w:rPrChange>
        </w:rPr>
        <w:t>Keywords</w:t>
      </w:r>
      <w:r w:rsidR="00A61C22">
        <w:rPr>
          <w:rPrChange w:author="Philippe Cornichet" w:date="2021-08-12T15:24:00Z" w:id="785894008"/>
        </w:rPr>
        <w:t xml:space="preserve">: Back-end development, REST API, JavaScript, Node.js, Native Addon </w:t>
      </w:r>
      <w:proofErr w:type="spellStart"/>
      <w:r w:rsidR="00A61C22">
        <w:rPr>
          <w:rPrChange w:author="Philippe Cornichet" w:date="2021-08-12T15:24:00Z" w:id="722441395"/>
        </w:rPr>
        <w:t>Napi</w:t>
      </w:r>
      <w:proofErr w:type="spellEnd"/>
      <w:r w:rsidR="00A61C22">
        <w:rPr>
          <w:rPrChange w:author="Philippe Cornichet" w:date="2021-08-12T15:24:00Z" w:id="219877561"/>
        </w:rPr>
        <w:t xml:space="preserve">, C / C ++, Session id, JWT, Oauth2.0, HTML, </w:t>
      </w:r>
      <w:proofErr w:type="spellStart"/>
      <w:r w:rsidR="00A61C22">
        <w:rPr>
          <w:rPrChange w:author="Philippe Cornichet" w:date="2021-08-12T15:24:00Z" w:id="1708624139"/>
        </w:rPr>
        <w:t>Cmake</w:t>
      </w:r>
      <w:proofErr w:type="spellEnd"/>
      <w:r w:rsidR="00A61C22">
        <w:rPr>
          <w:rPrChange w:author="Philippe Cornichet" w:date="2021-08-12T15:24:00Z" w:id="1100891911"/>
        </w:rPr>
        <w:t>, HTTP/HTTPS, Linux, JIRA, Confluence</w:t>
      </w:r>
    </w:p>
    <w:p w:rsidRPr="00A61C22" w:rsidR="00383E43" w:rsidRDefault="00A61C22" w14:paraId="2562B914" w14:textId="77777777">
      <w:pPr>
        <w:pStyle w:val="Heading1"/>
        <w:rPr>
          <w:lang w:val="fr-FR"/>
          <w:rPrChange w:author="Philippe Cornichet" w:date="2021-08-12T15:19:00Z" w:id="110">
            <w:rPr/>
          </w:rPrChange>
        </w:rPr>
      </w:pPr>
      <w:bookmarkStart w:name="sec:introduction" w:id="111"/>
      <w:bookmarkEnd w:id="96"/>
      <w:r w:rsidRPr="00A61C22">
        <w:rPr>
          <w:lang w:val="fr-FR"/>
          <w:rPrChange w:author="Philippe Cornichet" w:date="2021-08-12T15:19:00Z" w:id="112">
            <w:rPr/>
          </w:rPrChange>
        </w:rPr>
        <w:t>Introduction</w:t>
      </w:r>
    </w:p>
    <w:p w:rsidRPr="00A61C22" w:rsidR="00383E43" w:rsidRDefault="00A61C22" w14:paraId="5762EC50" w14:textId="34C8B3A2">
      <w:pPr>
        <w:pStyle w:val="FirstParagraph"/>
        <w:rPr>
          <w:lang w:val="fr-FR"/>
        </w:rPr>
      </w:pPr>
      <w:proofErr w:type="spellStart"/>
      <w:r w:rsidRPr="0E197015" w:rsidR="00A61C22">
        <w:rPr>
          <w:lang w:val="fr-FR"/>
          <w:rPrChange w:author="Philippe Cornichet" w:date="2021-08-12T15:19:00Z" w:id="415467546"/>
        </w:rPr>
        <w:t>Harmonic</w:t>
      </w:r>
      <w:proofErr w:type="spellEnd"/>
      <w:r w:rsidRPr="0E197015" w:rsidR="00A61C22">
        <w:rPr>
          <w:lang w:val="fr-FR"/>
          <w:rPrChange w:author="Philippe Cornichet" w:date="2021-08-12T15:19:00Z" w:id="155793735"/>
        </w:rPr>
        <w:t xml:space="preserve"> est une entreprise spécialisée dans le traitement et le service vidéo. Dans le cadre de la machine </w:t>
      </w:r>
      <w:proofErr w:type="spellStart"/>
      <w:r w:rsidRPr="0E197015" w:rsidR="00A61C22">
        <w:rPr>
          <w:lang w:val="fr-FR"/>
          <w:rPrChange w:author="Philippe Cornichet" w:date="2021-08-12T15:19:00Z" w:id="737225911"/>
        </w:rPr>
        <w:t>Vibe</w:t>
      </w:r>
      <w:proofErr w:type="spellEnd"/>
      <w:r w:rsidRPr="0E197015" w:rsidR="00A61C22">
        <w:rPr>
          <w:lang w:val="fr-FR"/>
          <w:rPrChange w:author="Philippe Cornichet" w:date="2021-08-12T15:19:00Z" w:id="2076777703"/>
        </w:rPr>
        <w:t xml:space="preserve"> CP9000, un encodeur qui serve à la transmission des données dans nombreux des services </w:t>
      </w:r>
      <w:del w:author="Tien Thanh Le" w:date="2021-08-13T13:48:33.761Z" w:id="1766336143">
        <w:r w:rsidRPr="0E197015" w:rsidDel="00A61C22">
          <w:rPr>
            <w:lang w:val="fr-FR"/>
            <w:rPrChange w:author="Philippe Cornichet" w:date="2021-08-12T15:19:00Z" w:id="15486835"/>
          </w:rPr>
          <w:delText>streaming</w:delText>
        </w:r>
        <w:r w:rsidRPr="0E197015" w:rsidDel="00A61C22">
          <w:rPr>
            <w:lang w:val="fr-FR"/>
            <w:rPrChange w:author="Philippe Cornichet" w:date="2021-08-12T15:19:00Z" w:id="729568871"/>
          </w:rPr>
          <w:delText>s</w:delText>
        </w:r>
      </w:del>
      <w:ins w:author="Tien Thanh Le" w:date="2021-08-13T13:48:36.97Z" w:id="354315540">
        <w:r w:rsidRPr="0E197015" w:rsidR="3BE2151C">
          <w:rPr>
            <w:lang w:val="fr-FR"/>
          </w:rPr>
          <w:t>streamings</w:t>
        </w:r>
      </w:ins>
      <w:r w:rsidRPr="0E197015" w:rsidR="00A61C22">
        <w:rPr>
          <w:lang w:val="fr-FR"/>
          <w:rPrChange w:author="Philippe Cornichet" w:date="2021-08-12T15:19:00Z" w:id="810119773"/>
        </w:rPr>
        <w:t xml:space="preserve">, l’entreprise a envie d’entrainer le </w:t>
      </w:r>
      <w:proofErr w:type="spellStart"/>
      <w:r w:rsidRPr="0E197015" w:rsidR="00A61C22">
        <w:rPr>
          <w:lang w:val="fr-FR"/>
          <w:rPrChange w:author="Philippe Cornichet" w:date="2021-08-12T15:19:00Z" w:id="1416406411"/>
        </w:rPr>
        <w:t>stagaire</w:t>
      </w:r>
      <w:proofErr w:type="spellEnd"/>
      <w:r w:rsidRPr="0E197015" w:rsidR="00A61C22">
        <w:rPr>
          <w:lang w:val="fr-FR"/>
          <w:rPrChange w:author="Philippe Cornichet" w:date="2021-08-12T15:19:00Z" w:id="1525171116"/>
        </w:rPr>
        <w:t xml:space="preserve"> en construisant une interface API pour gérer </w:t>
      </w:r>
      <w:del w:author="Tien Thanh Le" w:date="2021-08-13T11:55:39.537Z" w:id="899614232">
        <w:r w:rsidRPr="0E197015" w:rsidDel="00A61C22">
          <w:rPr>
            <w:lang w:val="fr-FR"/>
            <w:rPrChange w:author="Philippe Cornichet" w:date="2021-08-12T15:19:00Z" w:id="639681139"/>
          </w:rPr>
          <w:delText>tous les configurations</w:delText>
        </w:r>
      </w:del>
      <w:ins w:author="Tien Thanh Le" w:date="2021-08-13T11:55:39.539Z" w:id="1120169430">
        <w:r w:rsidRPr="0E197015" w:rsidR="5754E57C">
          <w:rPr>
            <w:lang w:val="fr-FR"/>
          </w:rPr>
          <w:t>toutes</w:t>
        </w:r>
        <w:r w:rsidRPr="0E197015" w:rsidR="5754E57C">
          <w:rPr>
            <w:lang w:val="fr-FR"/>
          </w:rPr>
          <w:t xml:space="preserve"> les configurations</w:t>
        </w:r>
      </w:ins>
      <w:r w:rsidRPr="0E197015" w:rsidR="00A61C22">
        <w:rPr>
          <w:lang w:val="fr-FR"/>
          <w:rPrChange w:author="Philippe Cornichet" w:date="2021-08-12T15:19:00Z" w:id="340492790"/>
        </w:rPr>
        <w:t xml:space="preserve"> de la machine. Le stagiaire doit comprendre comment construire une API à partir de zéro et adapter cette API à une structure existante qui a été construite et stabilisée depuis longtemps. De cette façon, le stagiaire </w:t>
      </w:r>
      <w:del w:author="Tien Thanh Le" w:date="2021-08-13T11:56:13.857Z" w:id="431507256">
        <w:r w:rsidRPr="0E197015" w:rsidDel="00A61C22">
          <w:rPr>
            <w:lang w:val="fr-FR"/>
            <w:rPrChange w:author="Philippe Cornichet" w:date="2021-08-12T15:19:00Z" w:id="1737573642"/>
          </w:rPr>
          <w:delText>pourront</w:delText>
        </w:r>
      </w:del>
      <w:ins w:author="Tien Thanh Le" w:date="2021-08-13T11:56:13.858Z" w:id="431981123">
        <w:r w:rsidRPr="0E197015" w:rsidR="28252996">
          <w:rPr>
            <w:lang w:val="fr-FR"/>
          </w:rPr>
          <w:t>pourra</w:t>
        </w:r>
      </w:ins>
      <w:r w:rsidRPr="0E197015" w:rsidR="00A61C22">
        <w:rPr>
          <w:lang w:val="fr-FR"/>
          <w:rPrChange w:author="Philippe Cornichet" w:date="2021-08-12T15:19:00Z" w:id="853756619"/>
        </w:rPr>
        <w:t xml:space="preserve"> approcher de plus en plus des activités dans le domaine web service et ainsi renforcer les compétences essentielles d’un ingénieur du développement cross-platform comme programmation Linux, C/C++, développement web avec JavaScript.</w:t>
      </w:r>
      <w:r>
        <w:br/>
      </w:r>
      <w:r w:rsidRPr="0E197015" w:rsidR="00A61C22">
        <w:rPr>
          <w:lang w:val="fr-FR"/>
          <w:rPrChange w:author="Philippe Cornichet" w:date="2021-08-12T15:19:00Z" w:id="271139010"/>
        </w:rPr>
        <w:t xml:space="preserve">Pendant mon stage de 4 mois, j’assurais le rôle de développeur et me concentre sur une application plus </w:t>
      </w:r>
      <w:del w:author="Tien Thanh Le" w:date="2021-08-13T11:56:18.358Z" w:id="861699571">
        <w:r w:rsidRPr="0E197015" w:rsidDel="00A61C22">
          <w:rPr>
            <w:lang w:val="fr-FR"/>
            <w:rPrChange w:author="Philippe Cornichet" w:date="2021-08-12T15:19:00Z" w:id="1216813069"/>
          </w:rPr>
          <w:delText>concrète:</w:delText>
        </w:r>
      </w:del>
      <w:ins w:author="Tien Thanh Le" w:date="2021-08-13T11:56:18.359Z" w:id="1325477640">
        <w:r w:rsidRPr="0E197015" w:rsidR="648052B2">
          <w:rPr>
            <w:lang w:val="fr-FR"/>
          </w:rPr>
          <w:t>concrète</w:t>
        </w:r>
        <w:r w:rsidRPr="0E197015" w:rsidR="648052B2">
          <w:rPr>
            <w:lang w:val="fr-FR"/>
          </w:rPr>
          <w:t xml:space="preserve"> :</w:t>
        </w:r>
      </w:ins>
      <w:r w:rsidRPr="0E197015" w:rsidR="00A61C22">
        <w:rPr>
          <w:lang w:val="fr-FR"/>
          <w:rPrChange w:author="Philippe Cornichet" w:date="2021-08-12T15:19:00Z" w:id="448678634"/>
        </w:rPr>
        <w:t xml:space="preserve"> de disposer à terme d’une REST API pour permettre la supervision complète du CP9000 et son intégration dans </w:t>
      </w:r>
      <w:del w:author="Tien Thanh Le" w:date="2021-08-13T11:56:25.712Z" w:id="2126752718">
        <w:r w:rsidRPr="0E197015" w:rsidDel="00A61C22">
          <w:rPr>
            <w:lang w:val="fr-FR"/>
            <w:rPrChange w:author="Philippe Cornichet" w:date="2021-08-12T15:19:00Z" w:id="1286462945"/>
          </w:rPr>
          <w:delText>les nouveaux système</w:delText>
        </w:r>
      </w:del>
      <w:ins w:author="Tien Thanh Le" w:date="2021-08-13T11:56:25.717Z" w:id="1861288099">
        <w:r w:rsidRPr="0E197015" w:rsidR="614B37B6">
          <w:rPr>
            <w:lang w:val="fr-FR"/>
          </w:rPr>
          <w:t>les</w:t>
        </w:r>
        <w:r w:rsidRPr="0E197015" w:rsidR="614B37B6">
          <w:rPr>
            <w:lang w:val="fr-FR"/>
          </w:rPr>
          <w:t xml:space="preserve"> nouveaux systèmes</w:t>
        </w:r>
      </w:ins>
      <w:r w:rsidRPr="0E197015" w:rsidR="00A61C22">
        <w:rPr>
          <w:lang w:val="fr-FR"/>
          <w:rPrChange w:author="Philippe Cornichet" w:date="2021-08-12T15:19:00Z" w:id="1155019614"/>
        </w:rPr>
        <w:t xml:space="preserve"> de management des clients d’</w:t>
      </w:r>
      <w:proofErr w:type="spellStart"/>
      <w:r w:rsidRPr="0E197015" w:rsidR="00A61C22">
        <w:rPr>
          <w:lang w:val="fr-FR"/>
          <w:rPrChange w:author="Philippe Cornichet" w:date="2021-08-12T15:19:00Z" w:id="1576593456"/>
        </w:rPr>
        <w:t>Harmonic</w:t>
      </w:r>
      <w:proofErr w:type="spellEnd"/>
      <w:r w:rsidRPr="0E197015" w:rsidR="00A61C22">
        <w:rPr>
          <w:lang w:val="fr-FR"/>
          <w:rPrChange w:author="Philippe Cornichet" w:date="2021-08-12T15:19:00Z" w:id="1013413109"/>
        </w:rPr>
        <w:t xml:space="preserve">. Cette REST API doit permettre l’authentification des opérateurs avant d’offrir l’accès à la supervision. Il existe de multiple Framework de supervision modernes (exemple SPRING) qui offrent toutes les briques de bases pour construire des REST API. Cependant, le CP9000 n’utilise pas une distribution Linux </w:t>
      </w:r>
      <w:del w:author="Philippe Cornichet" w:date="2021-08-12T15:27:00Z" w:id="133519400">
        <w:r w:rsidRPr="0E197015" w:rsidDel="00A61C22">
          <w:rPr>
            <w:lang w:val="fr-FR"/>
            <w:rPrChange w:author="Philippe Cornichet" w:date="2021-08-12T15:19:00Z" w:id="1555140220"/>
          </w:rPr>
          <w:delText>C</w:delText>
        </w:r>
      </w:del>
      <w:proofErr w:type="gramStart"/>
      <w:r w:rsidRPr="0E197015" w:rsidR="224C4EDA">
        <w:rPr>
          <w:lang w:val="fr-FR"/>
        </w:rPr>
        <w:t>classique</w:t>
      </w:r>
      <w:proofErr w:type="gramEnd"/>
      <w:r w:rsidRPr="0E197015" w:rsidR="00A61C22">
        <w:rPr>
          <w:lang w:val="fr-FR"/>
        </w:rPr>
        <w:t xml:space="preserve"> mais un kernel Linux temps réel et un root file system générés spécifiquement pour cette plateforme et ce produit. Il est donc très compliqué et couteux (délai </w:t>
      </w:r>
      <w:r w:rsidRPr="0E197015" w:rsidR="00E93E9D">
        <w:rPr>
          <w:lang w:val="fr-FR"/>
        </w:rPr>
        <w:t xml:space="preserve">de </w:t>
      </w:r>
      <w:r w:rsidRPr="0E197015" w:rsidR="00A61C22">
        <w:rPr>
          <w:lang w:val="fr-FR"/>
        </w:rPr>
        <w:t>développement, charge CPU et empreinte mémoire) de redesigner l’interface de supervision avec l’un de ces Framework. Une solution plus légère et pragmatique est donc envisagé</w:t>
      </w:r>
      <w:r w:rsidRPr="0E197015" w:rsidR="00E93E9D">
        <w:rPr>
          <w:lang w:val="fr-FR"/>
        </w:rPr>
        <w:t>e</w:t>
      </w:r>
      <w:r w:rsidRPr="0E197015" w:rsidR="00A61C22">
        <w:rPr>
          <w:lang w:val="fr-FR"/>
        </w:rPr>
        <w:t xml:space="preserve"> :</w:t>
      </w:r>
    </w:p>
    <w:p w:rsidRPr="00A61C22" w:rsidR="00383E43" w:rsidP="0E197015" w:rsidRDefault="00A61C22" w14:paraId="09108DCF" w14:textId="77777777">
      <w:pPr>
        <w:numPr>
          <w:ilvl w:val="0"/>
          <w:numId w:val="18"/>
        </w:numPr>
        <w:rPr>
          <w:lang w:val="fr-FR"/>
        </w:rPr>
      </w:pPr>
      <w:r w:rsidRPr="0E197015" w:rsidR="00A61C22">
        <w:rPr>
          <w:lang w:val="fr-FR"/>
        </w:rPr>
        <w:t>Gestion https pour l’interface web et la REST API via un serveur Nginx configuré en proxy.</w:t>
      </w:r>
    </w:p>
    <w:p w:rsidRPr="00A61C22" w:rsidR="00383E43" w:rsidP="0E197015" w:rsidRDefault="00A61C22" w14:paraId="5B1D0262" w14:textId="77777777">
      <w:pPr>
        <w:numPr>
          <w:ilvl w:val="0"/>
          <w:numId w:val="18"/>
        </w:numPr>
        <w:rPr>
          <w:lang w:val="fr-FR"/>
        </w:rPr>
      </w:pPr>
      <w:r w:rsidRPr="0E197015" w:rsidR="00A61C22">
        <w:rPr>
          <w:lang w:val="fr-FR"/>
        </w:rPr>
        <w:t xml:space="preserve">Instanciation de Node.js et d’un nombre restreint de modules pour la REST API avec un </w:t>
      </w:r>
      <w:proofErr w:type="spellStart"/>
      <w:r w:rsidRPr="0E197015" w:rsidR="00A61C22">
        <w:rPr>
          <w:lang w:val="fr-FR"/>
        </w:rPr>
        <w:t>wrapper</w:t>
      </w:r>
      <w:proofErr w:type="spellEnd"/>
      <w:r w:rsidRPr="0E197015" w:rsidR="00A61C22">
        <w:rPr>
          <w:lang w:val="fr-FR"/>
        </w:rPr>
        <w:t xml:space="preserve"> pour l’interface avec le Framework de supervision existant.</w:t>
      </w:r>
    </w:p>
    <w:p w:rsidR="00E93E9D" w:rsidRDefault="00A61C22" w14:paraId="3C25C27F" w14:textId="536EADEB">
      <w:pPr>
        <w:pStyle w:val="FirstParagraph"/>
        <w:rPr>
          <w:lang w:val="fr-FR"/>
        </w:rPr>
      </w:pPr>
      <w:r w:rsidRPr="0E197015" w:rsidR="00A61C22">
        <w:rPr>
          <w:lang w:val="fr-FR"/>
        </w:rPr>
        <w:t>Le point (1) ainsi que l’instanciation de Node.</w:t>
      </w:r>
      <w:proofErr w:type="spellStart"/>
      <w:r w:rsidRPr="0E197015" w:rsidR="00A61C22">
        <w:rPr>
          <w:lang w:val="fr-FR"/>
        </w:rPr>
        <w:t>js</w:t>
      </w:r>
      <w:proofErr w:type="spellEnd"/>
      <w:r w:rsidRPr="0E197015" w:rsidR="00A61C22">
        <w:rPr>
          <w:lang w:val="fr-FR"/>
        </w:rPr>
        <w:t xml:space="preserve"> du point (</w:t>
      </w:r>
      <w:r w:rsidRPr="0E197015" w:rsidR="00E93E9D">
        <w:rPr>
          <w:lang w:val="fr-FR"/>
        </w:rPr>
        <w:t>2</w:t>
      </w:r>
      <w:r w:rsidRPr="0E197015" w:rsidR="00A61C22">
        <w:rPr>
          <w:lang w:val="fr-FR"/>
        </w:rPr>
        <w:t>) étaient disponible</w:t>
      </w:r>
      <w:r w:rsidRPr="0E197015" w:rsidR="00E93E9D">
        <w:rPr>
          <w:lang w:val="fr-FR"/>
        </w:rPr>
        <w:t>s</w:t>
      </w:r>
      <w:r w:rsidRPr="0E197015" w:rsidR="00A61C22">
        <w:rPr>
          <w:lang w:val="fr-FR"/>
        </w:rPr>
        <w:t xml:space="preserve"> au début du stage. Le stage vise à prototyper complètement le point (</w:t>
      </w:r>
      <w:r w:rsidRPr="0E197015" w:rsidR="00E93E9D">
        <w:rPr>
          <w:lang w:val="fr-FR"/>
        </w:rPr>
        <w:t>2</w:t>
      </w:r>
      <w:r w:rsidRPr="0E197015" w:rsidR="00A61C22">
        <w:rPr>
          <w:lang w:val="fr-FR"/>
        </w:rPr>
        <w:t>). Mon objective est donc de chercher des solutions faisables pour la telle problématique et réaliser des tests nécessaires et la démonstration.</w:t>
      </w:r>
    </w:p>
    <w:p w:rsidRPr="00A61C22" w:rsidR="00383E43" w:rsidRDefault="00A61C22" w14:paraId="02F14EAF" w14:textId="4CCA99BB">
      <w:pPr>
        <w:pStyle w:val="FirstParagraph"/>
        <w:rPr>
          <w:lang w:val="fr-FR"/>
        </w:rPr>
      </w:pPr>
      <w:r w:rsidRPr="0E197015" w:rsidR="00A61C22">
        <w:rPr>
          <w:lang w:val="fr-FR"/>
        </w:rPr>
        <w:t>Ce rapport est alors constitué de 4 sessions principales :</w:t>
      </w:r>
    </w:p>
    <w:p w:rsidRPr="00A61C22" w:rsidR="00383E43" w:rsidRDefault="00A61C22" w14:paraId="7E644452" w14:textId="77777777">
      <w:pPr>
        <w:numPr>
          <w:ilvl w:val="0"/>
          <w:numId w:val="3"/>
        </w:numPr>
        <w:rPr>
          <w:lang w:val="fr-FR"/>
        </w:rPr>
      </w:pPr>
      <w:r w:rsidRPr="0E197015" w:rsidR="00A61C22">
        <w:rPr>
          <w:lang w:val="fr-FR"/>
        </w:rPr>
        <w:t>Présentation de l’entreprise</w:t>
      </w:r>
    </w:p>
    <w:p w:rsidRPr="00A61C22" w:rsidR="00383E43" w:rsidRDefault="00A61C22" w14:paraId="679DF932" w14:textId="3C706800">
      <w:pPr>
        <w:numPr>
          <w:ilvl w:val="0"/>
          <w:numId w:val="3"/>
        </w:numPr>
        <w:rPr>
          <w:lang w:val="fr-FR"/>
        </w:rPr>
      </w:pPr>
      <w:r w:rsidRPr="0E197015" w:rsidR="00A61C22">
        <w:rPr>
          <w:lang w:val="fr-FR"/>
        </w:rPr>
        <w:t>Description détaillé</w:t>
      </w:r>
      <w:r w:rsidRPr="0E197015" w:rsidR="0089295B">
        <w:rPr>
          <w:lang w:val="fr-FR"/>
        </w:rPr>
        <w:t>e</w:t>
      </w:r>
      <w:r w:rsidRPr="0E197015" w:rsidR="00A61C22">
        <w:rPr>
          <w:lang w:val="fr-FR"/>
        </w:rPr>
        <w:t xml:space="preserve"> du projet</w:t>
      </w:r>
    </w:p>
    <w:p w:rsidRPr="00A61C22" w:rsidR="00383E43" w:rsidRDefault="00A61C22" w14:paraId="326DEA3A" w14:textId="77777777">
      <w:pPr>
        <w:numPr>
          <w:ilvl w:val="0"/>
          <w:numId w:val="3"/>
        </w:numPr>
        <w:rPr>
          <w:lang w:val="fr-FR"/>
        </w:rPr>
      </w:pPr>
      <w:r w:rsidRPr="0E197015" w:rsidR="00A61C22">
        <w:rPr>
          <w:lang w:val="fr-FR"/>
        </w:rPr>
        <w:t>Points techniques avec des solutions et des démos</w:t>
      </w:r>
    </w:p>
    <w:p w:rsidRPr="00A61C22" w:rsidR="00383E43" w:rsidRDefault="00A61C22" w14:paraId="3DBF7E99" w14:textId="77777777">
      <w:pPr>
        <w:numPr>
          <w:ilvl w:val="0"/>
          <w:numId w:val="3"/>
        </w:numPr>
        <w:rPr>
          <w:lang w:val="fr-FR"/>
        </w:rPr>
      </w:pPr>
      <w:r w:rsidRPr="0E197015" w:rsidR="00A61C22">
        <w:rPr>
          <w:lang w:val="fr-FR"/>
        </w:rPr>
        <w:t>Conclusion de stage</w:t>
      </w:r>
    </w:p>
    <w:p w:rsidRPr="00A61C22" w:rsidR="00383E43" w:rsidRDefault="00A61C22" w14:paraId="76689104" w14:textId="77777777">
      <w:pPr>
        <w:pStyle w:val="FirstParagraph"/>
        <w:rPr>
          <w:lang w:val="fr-FR"/>
        </w:rPr>
      </w:pPr>
      <w:r w:rsidRPr="0E197015" w:rsidR="00A61C22">
        <w:rPr>
          <w:lang w:val="fr-FR"/>
        </w:rPr>
        <w:t>Ci-dessous, le diagramme de Gantt qui représente les différentes étapes de mon travail durant mon stage de 4 mois.</w:t>
      </w:r>
    </w:p>
    <w:p w:rsidRPr="00A61C22" w:rsidR="00383E43" w:rsidRDefault="00A61C22" w14:paraId="249033B3" w14:textId="77777777">
      <w:pPr>
        <w:pStyle w:val="BodyText"/>
        <w:rPr>
          <w:lang w:val="fr-FR"/>
        </w:rPr>
      </w:pPr>
      <w:r w:rsidRPr="00A61C22">
        <w:rPr>
          <w:noProof/>
          <w:lang w:val="fr-FR"/>
          <w:rPrChange w:author="Philippe Cornichet" w:date="2021-08-12T15:19:00Z" w:id="162">
            <w:rPr>
              <w:noProof/>
            </w:rPr>
          </w:rPrChange>
        </w:rPr>
        <w:drawing>
          <wp:inline distT="0" distB="0" distL="0" distR="0" wp14:anchorId="2E108A03" wp14:editId="4B8B5B99">
            <wp:extent cx="5334000" cy="128548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img/gant.png"/>
                    <pic:cNvPicPr>
                      <a:picLocks noChangeAspect="1" noChangeArrowheads="1"/>
                    </pic:cNvPicPr>
                  </pic:nvPicPr>
                  <pic:blipFill>
                    <a:blip r:embed="rId7"/>
                    <a:stretch>
                      <a:fillRect/>
                    </a:stretch>
                  </pic:blipFill>
                  <pic:spPr bwMode="auto">
                    <a:xfrm>
                      <a:off x="0" y="0"/>
                      <a:ext cx="5334000" cy="1285487"/>
                    </a:xfrm>
                    <a:prstGeom prst="rect">
                      <a:avLst/>
                    </a:prstGeom>
                    <a:noFill/>
                    <a:ln w="9525">
                      <a:noFill/>
                      <a:headEnd/>
                      <a:tailEnd/>
                    </a:ln>
                  </pic:spPr>
                </pic:pic>
              </a:graphicData>
            </a:graphic>
          </wp:inline>
        </w:drawing>
      </w:r>
    </w:p>
    <w:p w:rsidRPr="00A61C22" w:rsidR="00383E43" w:rsidRDefault="00A61C22" w14:paraId="4B1C2D92" w14:textId="77777777">
      <w:pPr>
        <w:pStyle w:val="Heading1"/>
        <w:rPr>
          <w:lang w:val="fr-FR"/>
        </w:rPr>
      </w:pPr>
      <w:bookmarkStart w:name="lentreprise" w:id="164"/>
      <w:bookmarkEnd w:id="111"/>
      <w:r w:rsidRPr="0E197015" w:rsidR="00A61C22">
        <w:rPr>
          <w:lang w:val="fr-FR"/>
        </w:rPr>
        <w:t>L’entreprise</w:t>
      </w:r>
    </w:p>
    <w:p w:rsidRPr="00A61C22" w:rsidR="00383E43" w:rsidRDefault="00A61C22" w14:paraId="130D2830" w14:textId="77777777">
      <w:pPr>
        <w:pStyle w:val="FirstParagraph"/>
        <w:rPr>
          <w:lang w:val="fr-FR"/>
        </w:rPr>
      </w:pPr>
      <w:r w:rsidRPr="0E197015" w:rsidR="00A61C22">
        <w:rPr>
          <w:lang w:val="fr-FR"/>
        </w:rPr>
        <w:t xml:space="preserve">Ce chapitre présente l’entreprise </w:t>
      </w:r>
      <w:proofErr w:type="spellStart"/>
      <w:r w:rsidRPr="0E197015" w:rsidR="00A61C22">
        <w:rPr>
          <w:lang w:val="fr-FR"/>
        </w:rPr>
        <w:t>Harmonic</w:t>
      </w:r>
      <w:proofErr w:type="spellEnd"/>
      <w:r w:rsidRPr="0E197015" w:rsidR="00A61C22">
        <w:rPr>
          <w:lang w:val="fr-FR"/>
        </w:rPr>
        <w:t xml:space="preserve"> France où j’effectue mon stage. J’ai effectué mon stage à distance pour le site de Rennes, mais </w:t>
      </w:r>
      <w:proofErr w:type="spellStart"/>
      <w:r w:rsidRPr="0E197015" w:rsidR="00A61C22">
        <w:rPr>
          <w:lang w:val="fr-FR"/>
        </w:rPr>
        <w:t>Harmonic</w:t>
      </w:r>
      <w:proofErr w:type="spellEnd"/>
      <w:r w:rsidRPr="0E197015" w:rsidR="00A61C22">
        <w:rPr>
          <w:lang w:val="fr-FR"/>
        </w:rPr>
        <w:t xml:space="preserve"> est prestataires répartis sur 25 sites dans le monde et en France, la société possède 3 sites : Issy-les-Moulineaux, Brest et Rennes.</w:t>
      </w:r>
    </w:p>
    <w:p w:rsidRPr="00A61C22" w:rsidR="00383E43" w:rsidRDefault="00A61C22" w14:paraId="7ACB6D5C" w14:textId="77777777">
      <w:pPr>
        <w:pStyle w:val="Heading2"/>
        <w:rPr>
          <w:lang w:val="fr-FR"/>
        </w:rPr>
      </w:pPr>
      <w:bookmarkStart w:name="présentation-de-lentreprise" w:id="169"/>
      <w:r w:rsidRPr="0E197015" w:rsidR="00A61C22">
        <w:rPr>
          <w:lang w:val="fr-FR"/>
        </w:rPr>
        <w:t>Présentation de l’entreprise</w:t>
      </w:r>
    </w:p>
    <w:p w:rsidRPr="00A61C22" w:rsidR="00383E43" w:rsidRDefault="00A61C22" w14:paraId="692F5DE7" w14:textId="77777777">
      <w:pPr>
        <w:pStyle w:val="FirstParagraph"/>
        <w:rPr>
          <w:lang w:val="fr-FR"/>
        </w:rPr>
      </w:pPr>
      <w:proofErr w:type="spellStart"/>
      <w:r w:rsidRPr="0E197015" w:rsidR="00A61C22">
        <w:rPr>
          <w:lang w:val="fr-FR"/>
        </w:rPr>
        <w:t>Harmonic</w:t>
      </w:r>
      <w:proofErr w:type="spellEnd"/>
      <w:r w:rsidRPr="0E197015" w:rsidR="00A61C22">
        <w:rPr>
          <w:lang w:val="fr-FR"/>
        </w:rPr>
        <w:t xml:space="preserve"> Inc. est une société technologique américaine qui développe et commercialise des produits de routage vidéo, de serveur et de stockage pour les entreprises qui produisent, traitent et distribuent du contenu vidéo pour la télévision et Internet (broadcast et OTT) via des technologies innovantes de Cloud et SaaS (Software as </w:t>
      </w:r>
      <w:proofErr w:type="gramStart"/>
      <w:r w:rsidRPr="0E197015" w:rsidR="00A61C22">
        <w:rPr>
          <w:lang w:val="fr-FR"/>
        </w:rPr>
        <w:t>a</w:t>
      </w:r>
      <w:proofErr w:type="gramEnd"/>
      <w:r w:rsidRPr="0E197015" w:rsidR="00A61C22">
        <w:rPr>
          <w:lang w:val="fr-FR"/>
        </w:rPr>
        <w:t xml:space="preserve"> Service).</w:t>
      </w:r>
      <w:r>
        <w:br/>
      </w:r>
      <w:r w:rsidRPr="0E197015" w:rsidR="00A61C22">
        <w:rPr>
          <w:lang w:val="fr-FR"/>
        </w:rPr>
        <w:t xml:space="preserve">Avoir été créée dans la Silicon Valley il y a 25 ans, </w:t>
      </w:r>
      <w:proofErr w:type="spellStart"/>
      <w:r w:rsidRPr="0E197015" w:rsidR="00A61C22">
        <w:rPr>
          <w:lang w:val="fr-FR"/>
        </w:rPr>
        <w:t>Harmonic</w:t>
      </w:r>
      <w:proofErr w:type="spellEnd"/>
      <w:r w:rsidRPr="0E197015" w:rsidR="00A61C22">
        <w:rPr>
          <w:lang w:val="fr-FR"/>
        </w:rPr>
        <w:t xml:space="preserve"> est l’une des entreprises leader dans la transformation de la vidéo ainsi que dans la fourniture de câbles et médias. Qu’il s’agisse de simplifier le streaming en utilisant le cloud ou le logiciel en tant que service, ou en aidant les câblo-opérateurs à déployer des services gigabit de nouvelle génération, la société permet à ses clients de monétiser et de diffuser leur contenu sur chaque écran.</w:t>
      </w:r>
    </w:p>
    <w:p w:rsidRPr="00A61C22" w:rsidR="00383E43" w:rsidRDefault="00A61C22" w14:paraId="59324DF1" w14:textId="77777777">
      <w:pPr>
        <w:pStyle w:val="CaptionedFigure"/>
        <w:rPr>
          <w:lang w:val="fr-FR"/>
        </w:rPr>
      </w:pPr>
      <w:r w:rsidRPr="00A61C22">
        <w:rPr>
          <w:noProof/>
          <w:lang w:val="fr-FR"/>
          <w:rPrChange w:author="Philippe Cornichet" w:date="2021-08-12T15:19:00Z" w:id="175">
            <w:rPr>
              <w:noProof/>
            </w:rPr>
          </w:rPrChange>
        </w:rPr>
        <w:drawing>
          <wp:inline distT="0" distB="0" distL="0" distR="0" wp14:anchorId="3C45D380" wp14:editId="5DCFA3F3">
            <wp:extent cx="3599999" cy="2079015"/>
            <wp:effectExtent l="0" t="0" r="0" b="0"/>
            <wp:docPr id="2" name="Picture" descr="Présence d’Harmonic sur le monde"/>
            <wp:cNvGraphicFramePr/>
            <a:graphic xmlns:a="http://schemas.openxmlformats.org/drawingml/2006/main">
              <a:graphicData uri="http://schemas.openxmlformats.org/drawingml/2006/picture">
                <pic:pic xmlns:pic="http://schemas.openxmlformats.org/drawingml/2006/picture">
                  <pic:nvPicPr>
                    <pic:cNvPr id="0" name="Picture" descr="img/harmonic global present.png"/>
                    <pic:cNvPicPr>
                      <a:picLocks noChangeAspect="1" noChangeArrowheads="1"/>
                    </pic:cNvPicPr>
                  </pic:nvPicPr>
                  <pic:blipFill>
                    <a:blip r:embed="rId8"/>
                    <a:stretch>
                      <a:fillRect/>
                    </a:stretch>
                  </pic:blipFill>
                  <pic:spPr bwMode="auto">
                    <a:xfrm>
                      <a:off x="0" y="0"/>
                      <a:ext cx="3599999" cy="2079015"/>
                    </a:xfrm>
                    <a:prstGeom prst="rect">
                      <a:avLst/>
                    </a:prstGeom>
                    <a:noFill/>
                    <a:ln w="9525">
                      <a:noFill/>
                      <a:headEnd/>
                      <a:tailEnd/>
                    </a:ln>
                  </pic:spPr>
                </pic:pic>
              </a:graphicData>
            </a:graphic>
          </wp:inline>
        </w:drawing>
      </w:r>
    </w:p>
    <w:p w:rsidRPr="00A61C22" w:rsidR="00383E43" w:rsidRDefault="00A61C22" w14:paraId="79E50D62" w14:textId="77777777">
      <w:pPr>
        <w:pStyle w:val="ImageCaption"/>
        <w:rPr>
          <w:lang w:val="fr-FR"/>
        </w:rPr>
      </w:pPr>
      <w:bookmarkStart w:name="fig1" w:id="177"/>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1</w:t>
      </w:r>
      <w:r w:rsidRPr="0E197015">
        <w:rPr>
          <w:lang w:val="fr-FR"/>
        </w:rPr>
        <w:fldChar w:fldCharType="end"/>
      </w:r>
      <w:r w:rsidRPr="0E197015" w:rsidR="00A61C22">
        <w:rPr>
          <w:lang w:val="fr-FR"/>
        </w:rPr>
        <w:t xml:space="preserve">: </w:t>
      </w:r>
      <w:bookmarkEnd w:id="177"/>
      <w:r w:rsidRPr="0E197015" w:rsidR="00A61C22">
        <w:rPr>
          <w:lang w:val="fr-FR"/>
        </w:rPr>
        <w:t>Présence d’</w:t>
      </w:r>
      <w:proofErr w:type="spellStart"/>
      <w:r w:rsidRPr="0E197015" w:rsidR="00A61C22">
        <w:rPr>
          <w:lang w:val="fr-FR"/>
        </w:rPr>
        <w:t>Harmonic</w:t>
      </w:r>
      <w:proofErr w:type="spellEnd"/>
      <w:r w:rsidRPr="0E197015" w:rsidR="00A61C22">
        <w:rPr>
          <w:lang w:val="fr-FR"/>
        </w:rPr>
        <w:t xml:space="preserve"> sur le monde</w:t>
      </w:r>
    </w:p>
    <w:p w:rsidRPr="00A61C22" w:rsidR="00383E43" w:rsidRDefault="00A61C22" w14:paraId="633F6BF3" w14:textId="7C654F6A">
      <w:pPr>
        <w:pStyle w:val="BodyText"/>
        <w:rPr>
          <w:lang w:val="fr-FR"/>
        </w:rPr>
      </w:pPr>
      <w:r w:rsidRPr="0E197015" w:rsidR="0089295B">
        <w:rPr>
          <w:lang w:val="fr-FR"/>
        </w:rPr>
        <w:t xml:space="preserve">La société </w:t>
      </w:r>
      <w:r w:rsidRPr="0E197015" w:rsidR="0089295B">
        <w:rPr>
          <w:lang w:val="fr-FR"/>
        </w:rPr>
        <w:t>est</w:t>
      </w:r>
      <w:del w:author="Tien Thanh Le" w:date="2021-08-13T13:48:53.219Z" w:id="1808817704">
        <w:r w:rsidRPr="0E197015" w:rsidDel="0089295B">
          <w:rPr>
            <w:lang w:val="fr-FR"/>
          </w:rPr>
          <w:delText xml:space="preserve"> </w:delText>
        </w:r>
        <w:r w:rsidRPr="0E197015" w:rsidDel="0089295B">
          <w:rPr>
            <w:lang w:val="fr-FR"/>
          </w:rPr>
          <w:delText xml:space="preserve"> </w:delText>
        </w:r>
      </w:del>
      <w:r w:rsidRPr="0E197015" w:rsidR="00A61C22">
        <w:rPr>
          <w:lang w:val="fr-FR"/>
        </w:rPr>
        <w:t>implanté</w:t>
      </w:r>
      <w:r w:rsidRPr="0E197015" w:rsidR="00A61C22">
        <w:rPr>
          <w:lang w:val="fr-FR"/>
        </w:rPr>
        <w:t xml:space="preserve"> sur 25 sites dans de multiples pays avec plus de 5000 partenaires mondiaux, dépense</w:t>
      </w:r>
      <w:r w:rsidRPr="0E197015" w:rsidR="00A61C22">
        <w:rPr>
          <w:lang w:val="fr-FR"/>
        </w:rPr>
        <w:t xml:space="preserve"> environ 85 millions de dollars chaque année dans le département R</w:t>
      </w:r>
      <w:r w:rsidRPr="0E197015" w:rsidR="0089295B">
        <w:rPr>
          <w:lang w:val="fr-FR"/>
        </w:rPr>
        <w:t>&amp;</w:t>
      </w:r>
      <w:r w:rsidRPr="0E197015" w:rsidR="00A61C22">
        <w:rPr>
          <w:lang w:val="fr-FR"/>
        </w:rPr>
        <w:t>D et emploi</w:t>
      </w:r>
      <w:r w:rsidRPr="0E197015" w:rsidR="00A61C22">
        <w:rPr>
          <w:lang w:val="fr-FR"/>
        </w:rPr>
        <w:t xml:space="preserve"> plus de 1 500 ingénieurs dans le monde qui travaillent pour :</w:t>
      </w:r>
    </w:p>
    <w:p w:rsidRPr="00A61C22" w:rsidR="00383E43" w:rsidRDefault="00A61C22" w14:paraId="131D3327" w14:textId="77777777">
      <w:pPr>
        <w:numPr>
          <w:ilvl w:val="0"/>
          <w:numId w:val="4"/>
        </w:numPr>
        <w:rPr>
          <w:lang w:val="fr-FR"/>
        </w:rPr>
      </w:pPr>
      <w:r w:rsidRPr="0E197015" w:rsidR="00A61C22">
        <w:rPr>
          <w:lang w:val="fr-FR"/>
        </w:rPr>
        <w:t>Grandes entreprises internationales.</w:t>
      </w:r>
    </w:p>
    <w:p w:rsidRPr="00A61C22" w:rsidR="00383E43" w:rsidRDefault="00A61C22" w14:paraId="62402BE5" w14:textId="77777777">
      <w:pPr>
        <w:numPr>
          <w:ilvl w:val="0"/>
          <w:numId w:val="4"/>
        </w:numPr>
        <w:rPr>
          <w:lang w:val="fr-FR"/>
        </w:rPr>
      </w:pPr>
      <w:r w:rsidRPr="0E197015" w:rsidR="00A61C22">
        <w:rPr>
          <w:lang w:val="fr-FR"/>
        </w:rPr>
        <w:t>PME technologiques [PME : petites et moyennes entreprises].</w:t>
      </w:r>
    </w:p>
    <w:p w:rsidRPr="00A61C22" w:rsidR="00383E43" w:rsidRDefault="00A61C22" w14:paraId="52E0CA08" w14:textId="77777777">
      <w:pPr>
        <w:pStyle w:val="FirstParagraph"/>
        <w:rPr>
          <w:lang w:val="fr-FR"/>
        </w:rPr>
      </w:pPr>
      <w:proofErr w:type="spellStart"/>
      <w:r w:rsidRPr="0E197015" w:rsidR="00A61C22">
        <w:rPr>
          <w:lang w:val="fr-FR"/>
        </w:rPr>
        <w:t>Harmonic</w:t>
      </w:r>
      <w:proofErr w:type="spellEnd"/>
      <w:r w:rsidRPr="0E197015" w:rsidR="00A61C22">
        <w:rPr>
          <w:lang w:val="fr-FR"/>
        </w:rPr>
        <w:t xml:space="preserve"> peut être considéré comme un leader du marché des services médiatiques et solutions technologiques.</w:t>
      </w:r>
    </w:p>
    <w:p w:rsidRPr="00A61C22" w:rsidR="00383E43" w:rsidRDefault="00A61C22" w14:paraId="14B36695" w14:textId="77777777">
      <w:pPr>
        <w:pStyle w:val="Heading2"/>
        <w:rPr>
          <w:lang w:val="fr-FR"/>
        </w:rPr>
      </w:pPr>
      <w:bookmarkStart w:name="harmonic-france-site-rennes" w:id="210"/>
      <w:bookmarkEnd w:id="169"/>
      <w:proofErr w:type="spellStart"/>
      <w:r w:rsidRPr="0E197015" w:rsidR="00A61C22">
        <w:rPr>
          <w:lang w:val="fr-FR"/>
        </w:rPr>
        <w:t>Harmonic</w:t>
      </w:r>
      <w:proofErr w:type="spellEnd"/>
      <w:r w:rsidRPr="0E197015" w:rsidR="00A61C22">
        <w:rPr>
          <w:lang w:val="fr-FR"/>
        </w:rPr>
        <w:t xml:space="preserve"> France site Rennes</w:t>
      </w:r>
    </w:p>
    <w:p w:rsidRPr="00A61C22" w:rsidR="00383E43" w:rsidRDefault="00A61C22" w14:paraId="41731528" w14:textId="7AD7888A">
      <w:pPr>
        <w:pStyle w:val="FirstParagraph"/>
        <w:rPr>
          <w:lang w:val="fr-FR"/>
        </w:rPr>
      </w:pPr>
      <w:r w:rsidRPr="0E197015" w:rsidR="00A61C22">
        <w:rPr>
          <w:lang w:val="fr-FR"/>
        </w:rPr>
        <w:t xml:space="preserve">En France, la société possède 3 </w:t>
      </w:r>
      <w:del w:author="Tien Thanh Le" w:date="2021-08-13T13:49:09.225Z" w:id="1157028011">
        <w:r w:rsidRPr="0E197015" w:rsidDel="00A61C22">
          <w:rPr>
            <w:lang w:val="fr-FR"/>
          </w:rPr>
          <w:delText>sites:</w:delText>
        </w:r>
      </w:del>
      <w:ins w:author="Tien Thanh Le" w:date="2021-08-13T13:49:09.226Z" w:id="1194507102">
        <w:r w:rsidRPr="0E197015" w:rsidR="14E35AC9">
          <w:rPr>
            <w:lang w:val="fr-FR"/>
          </w:rPr>
          <w:t>s</w:t>
        </w:r>
        <w:r w:rsidRPr="0E197015" w:rsidR="14E35AC9">
          <w:rPr>
            <w:lang w:val="fr-FR"/>
          </w:rPr>
          <w:t>ites</w:t>
        </w:r>
        <w:r w:rsidRPr="0E197015" w:rsidR="14E35AC9">
          <w:rPr>
            <w:lang w:val="fr-FR"/>
          </w:rPr>
          <w:t xml:space="preserve"> :</w:t>
        </w:r>
      </w:ins>
      <w:r w:rsidRPr="0E197015" w:rsidR="00A61C22">
        <w:rPr>
          <w:lang w:val="fr-FR"/>
        </w:rPr>
        <w:t xml:space="preserve"> Issy-le-</w:t>
      </w:r>
      <w:del w:author="Tien Thanh Le" w:date="2021-08-13T13:49:35.053Z" w:id="2029667507">
        <w:r w:rsidRPr="0E197015" w:rsidDel="00A61C22">
          <w:rPr>
            <w:lang w:val="fr-FR"/>
          </w:rPr>
          <w:delText>Monlineaux</w:delText>
        </w:r>
      </w:del>
      <w:ins w:author="Tien Thanh Le" w:date="2021-08-13T13:49:35.054Z" w:id="1416823942">
        <w:r w:rsidRPr="0E197015" w:rsidR="2238EBA6">
          <w:rPr>
            <w:lang w:val="fr-FR"/>
          </w:rPr>
          <w:t>Moulineaux</w:t>
        </w:r>
      </w:ins>
      <w:r w:rsidRPr="0E197015" w:rsidR="00A61C22">
        <w:rPr>
          <w:lang w:val="fr-FR"/>
        </w:rPr>
        <w:t xml:space="preserve">, Brest et Rennes. </w:t>
      </w:r>
      <w:r w:rsidRPr="0E197015" w:rsidR="0089295B">
        <w:rPr>
          <w:lang w:val="fr-FR"/>
        </w:rPr>
        <w:t>L</w:t>
      </w:r>
      <w:r w:rsidRPr="0E197015" w:rsidR="00A61C22">
        <w:rPr>
          <w:lang w:val="fr-FR"/>
        </w:rPr>
        <w:t xml:space="preserve">e site </w:t>
      </w:r>
      <w:r w:rsidRPr="0E197015" w:rsidR="0089295B">
        <w:rPr>
          <w:lang w:val="fr-FR"/>
        </w:rPr>
        <w:t xml:space="preserve">de </w:t>
      </w:r>
      <w:r w:rsidRPr="0E197015" w:rsidR="00A61C22">
        <w:rPr>
          <w:lang w:val="fr-FR"/>
        </w:rPr>
        <w:t>Rennes</w:t>
      </w:r>
      <w:r w:rsidRPr="0E197015" w:rsidR="00A61C22">
        <w:rPr>
          <w:lang w:val="fr-FR"/>
        </w:rPr>
        <w:t xml:space="preserve"> </w:t>
      </w:r>
      <w:r w:rsidRPr="0E197015" w:rsidR="00A61C22">
        <w:rPr>
          <w:lang w:val="fr-FR"/>
        </w:rPr>
        <w:t>est le plus grand site d</w:t>
      </w:r>
      <w:r w:rsidRPr="0E197015" w:rsidR="0089295B">
        <w:rPr>
          <w:lang w:val="fr-FR"/>
        </w:rPr>
        <w:t>e l</w:t>
      </w:r>
      <w:r w:rsidRPr="0E197015" w:rsidR="00A61C22">
        <w:rPr>
          <w:lang w:val="fr-FR"/>
        </w:rPr>
        <w:t>’entreprise en France</w:t>
      </w:r>
      <w:r w:rsidRPr="0E197015" w:rsidR="0089295B">
        <w:rPr>
          <w:lang w:val="fr-FR"/>
        </w:rPr>
        <w:t>.</w:t>
      </w:r>
      <w:r w:rsidRPr="0E197015" w:rsidR="00A61C22">
        <w:rPr>
          <w:lang w:val="fr-FR"/>
        </w:rPr>
        <w:t xml:space="preserve"> </w:t>
      </w:r>
      <w:r w:rsidRPr="0E197015" w:rsidR="002519CF">
        <w:rPr>
          <w:lang w:val="fr-FR"/>
        </w:rPr>
        <w:t>Il</w:t>
      </w:r>
      <w:r w:rsidRPr="0E197015" w:rsidR="00A61C22">
        <w:rPr>
          <w:lang w:val="fr-FR"/>
        </w:rPr>
        <w:t xml:space="preserve"> est </w:t>
      </w:r>
      <w:r w:rsidRPr="0E197015" w:rsidR="00A61C22">
        <w:rPr>
          <w:lang w:val="fr-FR"/>
        </w:rPr>
        <w:t>responsable de l’ingénierie, du développement logiciel et d</w:t>
      </w:r>
      <w:r w:rsidRPr="0E197015" w:rsidR="002519CF">
        <w:rPr>
          <w:lang w:val="fr-FR"/>
        </w:rPr>
        <w:t>u</w:t>
      </w:r>
      <w:r w:rsidRPr="0E197015" w:rsidR="00A61C22">
        <w:rPr>
          <w:lang w:val="fr-FR"/>
        </w:rPr>
        <w:t xml:space="preserve"> service client. C’est ici que naissent de nombreuses solutions technologiques impressionnantes.</w:t>
      </w:r>
    </w:p>
    <w:p w:rsidRPr="00A61C22" w:rsidR="00383E43" w:rsidRDefault="00A61C22" w14:paraId="76FF6DC1" w14:textId="77777777">
      <w:pPr>
        <w:pStyle w:val="CaptionedFigure"/>
        <w:rPr>
          <w:lang w:val="fr-FR"/>
        </w:rPr>
      </w:pPr>
      <w:r w:rsidRPr="00A61C22">
        <w:rPr>
          <w:noProof/>
          <w:lang w:val="fr-FR"/>
          <w:rPrChange w:author="Philippe Cornichet" w:date="2021-08-12T15:19:00Z" w:id="246">
            <w:rPr>
              <w:noProof/>
            </w:rPr>
          </w:rPrChange>
        </w:rPr>
        <w:drawing>
          <wp:inline distT="0" distB="0" distL="0" distR="0" wp14:anchorId="01D181F0" wp14:editId="5D7293CD">
            <wp:extent cx="3599999" cy="1978767"/>
            <wp:effectExtent l="0" t="0" r="0" b="0"/>
            <wp:docPr id="3" name="Picture" descr="Les solutions technologies données par Harmonic"/>
            <wp:cNvGraphicFramePr/>
            <a:graphic xmlns:a="http://schemas.openxmlformats.org/drawingml/2006/main">
              <a:graphicData uri="http://schemas.openxmlformats.org/drawingml/2006/picture">
                <pic:pic xmlns:pic="http://schemas.openxmlformats.org/drawingml/2006/picture">
                  <pic:nvPicPr>
                    <pic:cNvPr id="0" name="Picture" descr="img/harmonic solution.png"/>
                    <pic:cNvPicPr>
                      <a:picLocks noChangeAspect="1" noChangeArrowheads="1"/>
                    </pic:cNvPicPr>
                  </pic:nvPicPr>
                  <pic:blipFill>
                    <a:blip r:embed="rId9"/>
                    <a:stretch>
                      <a:fillRect/>
                    </a:stretch>
                  </pic:blipFill>
                  <pic:spPr bwMode="auto">
                    <a:xfrm>
                      <a:off x="0" y="0"/>
                      <a:ext cx="3599999" cy="1978767"/>
                    </a:xfrm>
                    <a:prstGeom prst="rect">
                      <a:avLst/>
                    </a:prstGeom>
                    <a:noFill/>
                    <a:ln w="9525">
                      <a:noFill/>
                      <a:headEnd/>
                      <a:tailEnd/>
                    </a:ln>
                  </pic:spPr>
                </pic:pic>
              </a:graphicData>
            </a:graphic>
          </wp:inline>
        </w:drawing>
      </w:r>
    </w:p>
    <w:p w:rsidRPr="00A61C22" w:rsidR="00383E43" w:rsidRDefault="00A61C22" w14:paraId="4022773B" w14:textId="77777777">
      <w:pPr>
        <w:pStyle w:val="ImageCaption"/>
        <w:rPr>
          <w:lang w:val="fr-FR"/>
        </w:rPr>
      </w:pPr>
      <w:bookmarkStart w:name="fig2" w:id="248"/>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2</w:t>
      </w:r>
      <w:r w:rsidRPr="0E197015">
        <w:rPr>
          <w:lang w:val="fr-FR"/>
        </w:rPr>
        <w:fldChar w:fldCharType="end"/>
      </w:r>
      <w:r w:rsidRPr="0E197015" w:rsidR="00A61C22">
        <w:rPr>
          <w:lang w:val="fr-FR"/>
        </w:rPr>
        <w:t xml:space="preserve">: </w:t>
      </w:r>
      <w:bookmarkEnd w:id="248"/>
      <w:r w:rsidRPr="0E197015" w:rsidR="00A61C22">
        <w:rPr>
          <w:lang w:val="fr-FR"/>
        </w:rPr>
        <w:t xml:space="preserve">Les solutions technologies données par </w:t>
      </w:r>
      <w:proofErr w:type="spellStart"/>
      <w:r w:rsidRPr="0E197015" w:rsidR="00A61C22">
        <w:rPr>
          <w:lang w:val="fr-FR"/>
        </w:rPr>
        <w:t>Harmonic</w:t>
      </w:r>
      <w:proofErr w:type="spellEnd"/>
    </w:p>
    <w:p w:rsidRPr="00A61C22" w:rsidR="00383E43" w:rsidRDefault="00A61C22" w14:paraId="0544DE7D" w14:textId="5C24A249">
      <w:pPr>
        <w:pStyle w:val="BodyText"/>
        <w:rPr>
          <w:lang w:val="fr-FR"/>
        </w:rPr>
      </w:pPr>
      <w:r w:rsidRPr="0E197015" w:rsidR="00A61C22">
        <w:rPr>
          <w:lang w:val="fr-FR"/>
        </w:rPr>
        <w:t>Ce site est l’endroit où je fais mon stage mais malheureusement en raison du covid 19, la plupart des employés doivent travailler à domicile</w:t>
      </w:r>
      <w:r w:rsidRPr="0E197015" w:rsidR="002519CF">
        <w:rPr>
          <w:lang w:val="fr-FR"/>
        </w:rPr>
        <w:t xml:space="preserve">. Après 3 jours d’intégration, </w:t>
      </w:r>
      <w:r w:rsidRPr="0E197015" w:rsidR="00A61C22">
        <w:rPr>
          <w:lang w:val="fr-FR"/>
        </w:rPr>
        <w:t xml:space="preserve">cela </w:t>
      </w:r>
      <w:r w:rsidRPr="0E197015" w:rsidR="002519CF">
        <w:rPr>
          <w:lang w:val="fr-FR"/>
        </w:rPr>
        <w:t>fut aussi le cas pour</w:t>
      </w:r>
      <w:r w:rsidRPr="0E197015" w:rsidR="00A61C22">
        <w:rPr>
          <w:lang w:val="fr-FR"/>
        </w:rPr>
        <w:t xml:space="preserve"> moi.</w:t>
      </w:r>
    </w:p>
    <w:p w:rsidRPr="00A61C22" w:rsidR="00383E43" w:rsidRDefault="00A61C22" w14:paraId="3E1822E6" w14:textId="77777777">
      <w:pPr>
        <w:pStyle w:val="Heading2"/>
        <w:rPr>
          <w:lang w:val="fr-FR"/>
        </w:rPr>
      </w:pPr>
      <w:bookmarkStart w:name="les-membres-concernés" w:id="268"/>
      <w:bookmarkEnd w:id="210"/>
      <w:r w:rsidRPr="0E197015" w:rsidR="00A61C22">
        <w:rPr>
          <w:lang w:val="fr-FR"/>
        </w:rPr>
        <w:t>Les membres concernés</w:t>
      </w:r>
    </w:p>
    <w:p w:rsidRPr="00A61C22" w:rsidR="00383E43" w:rsidRDefault="00A61C22" w14:paraId="3EFFA1F4" w14:textId="10E981D6">
      <w:pPr>
        <w:pStyle w:val="FirstParagraph"/>
        <w:rPr>
          <w:lang w:val="fr-FR"/>
        </w:rPr>
      </w:pPr>
      <w:r w:rsidRPr="0E197015" w:rsidR="002519CF">
        <w:rPr>
          <w:lang w:val="fr-FR"/>
        </w:rPr>
        <w:t xml:space="preserve">Ceux </w:t>
      </w:r>
      <w:r w:rsidRPr="0E197015" w:rsidR="00A61C22">
        <w:rPr>
          <w:lang w:val="fr-FR"/>
        </w:rPr>
        <w:t xml:space="preserve">sont les personnes </w:t>
      </w:r>
      <w:r w:rsidRPr="0E197015" w:rsidR="002519CF">
        <w:rPr>
          <w:lang w:val="fr-FR"/>
        </w:rPr>
        <w:t>avec lesquelles</w:t>
      </w:r>
      <w:r w:rsidRPr="0E197015" w:rsidR="00A61C22">
        <w:rPr>
          <w:lang w:val="fr-FR"/>
        </w:rPr>
        <w:t xml:space="preserve"> j’ai travaillé </w:t>
      </w:r>
      <w:r w:rsidRPr="0E197015" w:rsidR="00A61C22">
        <w:rPr>
          <w:lang w:val="fr-FR"/>
        </w:rPr>
        <w:t>au cours de mon stage de 4 mois.</w:t>
      </w:r>
    </w:p>
    <w:tbl>
      <w:tblPr>
        <w:tblStyle w:val="Table"/>
        <w:tblW w:w="0" w:type="auto"/>
        <w:tblLook w:val="0020" w:firstRow="1" w:lastRow="0" w:firstColumn="0" w:lastColumn="0" w:noHBand="0" w:noVBand="0"/>
      </w:tblPr>
      <w:tblGrid>
        <w:gridCol w:w="2383"/>
        <w:gridCol w:w="1787"/>
      </w:tblGrid>
      <w:tr w:rsidRPr="00A61C22" w:rsidR="00383E43" w:rsidTr="0E197015" w14:paraId="2FC2031A" w14:textId="77777777">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6FF4E3A8" w14:textId="77777777">
            <w:pPr>
              <w:pStyle w:val="Compact"/>
              <w:rPr>
                <w:lang w:val="fr-FR"/>
              </w:rPr>
            </w:pPr>
            <w:r w:rsidRPr="0E197015" w:rsidR="00A61C22">
              <w:rPr>
                <w:lang w:val="fr-FR"/>
              </w:rPr>
              <w:t>Philippe CORNICHET</w:t>
            </w:r>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20CE91F4" w14:textId="77777777">
            <w:pPr>
              <w:pStyle w:val="Compact"/>
              <w:jc w:val="right"/>
              <w:rPr>
                <w:lang w:val="fr-FR"/>
              </w:rPr>
            </w:pPr>
            <w:r w:rsidRPr="0E197015" w:rsidR="00A61C22">
              <w:rPr>
                <w:lang w:val="fr-FR"/>
              </w:rPr>
              <w:t>Maitre de stage</w:t>
            </w:r>
          </w:p>
        </w:tc>
      </w:tr>
      <w:tr w:rsidRPr="00A61C22" w:rsidR="00383E43" w:rsidTr="0E197015" w14:paraId="049B91DB" w14:textId="77777777">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40FDBE88" w14:textId="77777777">
            <w:pPr>
              <w:pStyle w:val="Compact"/>
              <w:rPr>
                <w:lang w:val="fr-FR"/>
              </w:rPr>
            </w:pPr>
            <w:r w:rsidRPr="0E197015" w:rsidR="00A61C22">
              <w:rPr>
                <w:lang w:val="fr-FR"/>
              </w:rPr>
              <w:t>Gildas CANCOUET</w:t>
            </w:r>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61834930" w14:textId="77777777">
            <w:pPr>
              <w:pStyle w:val="Compact"/>
              <w:jc w:val="right"/>
              <w:rPr>
                <w:lang w:val="fr-FR"/>
              </w:rPr>
            </w:pPr>
            <w:r w:rsidRPr="0E197015" w:rsidR="00A61C22">
              <w:rPr>
                <w:lang w:val="fr-FR"/>
              </w:rPr>
              <w:t>Ingénieur</w:t>
            </w:r>
          </w:p>
        </w:tc>
      </w:tr>
      <w:tr w:rsidRPr="00A61C22" w:rsidR="00383E43" w:rsidTr="0E197015" w14:paraId="79B6193E" w14:textId="77777777">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5F3722BF" w14:textId="77777777">
            <w:pPr>
              <w:pStyle w:val="Compact"/>
              <w:rPr>
                <w:lang w:val="fr-FR"/>
              </w:rPr>
            </w:pPr>
            <w:r w:rsidRPr="0E197015" w:rsidR="00A61C22">
              <w:rPr>
                <w:lang w:val="fr-FR"/>
              </w:rPr>
              <w:t>Bruno DERRIEN</w:t>
            </w:r>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613CEF52" w14:textId="77777777">
            <w:pPr>
              <w:pStyle w:val="Compact"/>
              <w:jc w:val="right"/>
              <w:rPr>
                <w:lang w:val="fr-FR"/>
              </w:rPr>
            </w:pPr>
            <w:r w:rsidRPr="0E197015" w:rsidR="00A61C22">
              <w:rPr>
                <w:lang w:val="fr-FR"/>
              </w:rPr>
              <w:t>Ingénieur</w:t>
            </w:r>
          </w:p>
        </w:tc>
      </w:tr>
      <w:tr w:rsidRPr="00A61C22" w:rsidR="00383E43" w:rsidTr="0E197015" w14:paraId="25D4926D" w14:textId="77777777">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59F35469" w14:textId="77777777">
            <w:pPr>
              <w:pStyle w:val="Compact"/>
              <w:rPr>
                <w:lang w:val="fr-FR"/>
              </w:rPr>
            </w:pPr>
            <w:r w:rsidRPr="0E197015" w:rsidR="00A61C22">
              <w:rPr>
                <w:lang w:val="fr-FR"/>
              </w:rPr>
              <w:t>Jean-Luc LEBLANC</w:t>
            </w:r>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66FA27C5" w14:textId="77777777">
            <w:pPr>
              <w:pStyle w:val="Compact"/>
              <w:jc w:val="right"/>
              <w:rPr>
                <w:lang w:val="fr-FR"/>
              </w:rPr>
            </w:pPr>
            <w:r w:rsidRPr="0E197015" w:rsidR="00A61C22">
              <w:rPr>
                <w:lang w:val="fr-FR"/>
              </w:rPr>
              <w:t>Ingénieur</w:t>
            </w:r>
          </w:p>
        </w:tc>
      </w:tr>
    </w:tbl>
    <w:p w:rsidRPr="00A61C22" w:rsidR="00383E43" w:rsidRDefault="00A61C22" w14:paraId="67021B9D" w14:textId="77777777">
      <w:pPr>
        <w:pStyle w:val="Heading1"/>
        <w:rPr>
          <w:lang w:val="fr-FR"/>
        </w:rPr>
      </w:pPr>
      <w:bookmarkStart w:name="X0f0a29fae33ffbe539cee3f53de2742835f9127" w:id="299"/>
      <w:bookmarkEnd w:id="164"/>
      <w:bookmarkEnd w:id="268"/>
      <w:r w:rsidRPr="0E197015" w:rsidR="00A61C22">
        <w:rPr>
          <w:lang w:val="fr-FR"/>
        </w:rPr>
        <w:t>Contexte et description détaillé du projet</w:t>
      </w:r>
    </w:p>
    <w:p w:rsidRPr="00A61C22" w:rsidR="00383E43" w:rsidRDefault="00A61C22" w14:paraId="56EA42D4" w14:textId="77777777">
      <w:pPr>
        <w:pStyle w:val="Heading2"/>
        <w:rPr>
          <w:lang w:val="fr-FR"/>
        </w:rPr>
      </w:pPr>
      <w:bookmarkStart w:name="contexte-du-projet-de-stage" w:id="302"/>
      <w:r w:rsidRPr="0E197015" w:rsidR="00A61C22">
        <w:rPr>
          <w:lang w:val="fr-FR"/>
        </w:rPr>
        <w:t>Contexte du projet de stage</w:t>
      </w:r>
    </w:p>
    <w:p w:rsidRPr="00A61C22" w:rsidR="00383E43" w:rsidRDefault="00A61C22" w14:paraId="7412B553" w14:textId="77777777">
      <w:pPr>
        <w:pStyle w:val="FirstParagraph"/>
        <w:rPr>
          <w:lang w:val="fr-FR"/>
        </w:rPr>
      </w:pPr>
      <w:r w:rsidRPr="0E197015" w:rsidR="00A61C22">
        <w:rPr>
          <w:lang w:val="fr-FR"/>
        </w:rPr>
        <w:t xml:space="preserve">Le VIBE CP9000 est un encodeur utilisé par les Broadcaster à travers le monde pour la transmission d’événements sportifs. L’objet du stage est le développement d’une interface </w:t>
      </w:r>
      <w:proofErr w:type="spellStart"/>
      <w:r w:rsidRPr="0E197015" w:rsidR="00A61C22">
        <w:rPr>
          <w:lang w:val="fr-FR"/>
        </w:rPr>
        <w:t>RestFul</w:t>
      </w:r>
      <w:proofErr w:type="spellEnd"/>
      <w:r w:rsidRPr="0E197015" w:rsidR="00A61C22">
        <w:rPr>
          <w:lang w:val="fr-FR"/>
        </w:rPr>
        <w:t xml:space="preserve"> Api pour le </w:t>
      </w:r>
      <w:proofErr w:type="spellStart"/>
      <w:r w:rsidRPr="0E197015" w:rsidR="00A61C22">
        <w:rPr>
          <w:lang w:val="fr-FR"/>
        </w:rPr>
        <w:t>ViBE</w:t>
      </w:r>
      <w:proofErr w:type="spellEnd"/>
      <w:r w:rsidRPr="0E197015" w:rsidR="00A61C22">
        <w:rPr>
          <w:lang w:val="fr-FR"/>
        </w:rPr>
        <w:t xml:space="preserve"> CP9000 afin de pouvoir l’intégrer au management system des clients.</w:t>
      </w:r>
    </w:p>
    <w:p w:rsidRPr="00A61C22" w:rsidR="00383E43" w:rsidRDefault="00A61C22" w14:paraId="0CC32A17" w14:textId="77777777">
      <w:pPr>
        <w:numPr>
          <w:ilvl w:val="0"/>
          <w:numId w:val="5"/>
        </w:numPr>
        <w:rPr>
          <w:lang w:val="fr-FR"/>
        </w:rPr>
      </w:pPr>
      <w:r w:rsidRPr="0E197015" w:rsidR="00A61C22">
        <w:rPr>
          <w:lang w:val="fr-FR"/>
        </w:rPr>
        <w:t>Définition de l’API en s’inspirant d’autres API existantes</w:t>
      </w:r>
    </w:p>
    <w:p w:rsidRPr="00A61C22" w:rsidR="00383E43" w:rsidRDefault="00A61C22" w14:paraId="36326E6D" w14:textId="77777777">
      <w:pPr>
        <w:numPr>
          <w:ilvl w:val="0"/>
          <w:numId w:val="5"/>
        </w:numPr>
        <w:rPr>
          <w:lang w:val="fr-FR"/>
        </w:rPr>
      </w:pPr>
      <w:r w:rsidRPr="0E197015" w:rsidR="00A61C22">
        <w:rPr>
          <w:lang w:val="fr-FR"/>
        </w:rPr>
        <w:t>Participation au développement et à l’intégration</w:t>
      </w:r>
    </w:p>
    <w:p w:rsidRPr="00A61C22" w:rsidR="00383E43" w:rsidRDefault="00A61C22" w14:paraId="47C31CAB" w14:textId="77777777">
      <w:pPr>
        <w:numPr>
          <w:ilvl w:val="0"/>
          <w:numId w:val="5"/>
        </w:numPr>
        <w:rPr>
          <w:lang w:val="fr-FR"/>
        </w:rPr>
      </w:pPr>
      <w:r w:rsidRPr="0E197015" w:rsidR="00A61C22">
        <w:rPr>
          <w:lang w:val="fr-FR"/>
        </w:rPr>
        <w:t>Test et validation de l’API</w:t>
      </w:r>
    </w:p>
    <w:p w:rsidRPr="00A61C22" w:rsidR="00383E43" w:rsidRDefault="00A61C22" w14:paraId="232FBA7E" w14:textId="77777777">
      <w:pPr>
        <w:pStyle w:val="FirstParagraph"/>
        <w:rPr>
          <w:lang w:val="fr-FR"/>
        </w:rPr>
      </w:pPr>
      <w:r w:rsidRPr="0E197015" w:rsidR="00A61C22">
        <w:rPr>
          <w:lang w:val="fr-FR"/>
        </w:rPr>
        <w:t>CP9000 est un encodeur avec beaucoup de fonctions et une grande complexité, mais dans ce stage, nous nous concentrons uniquement sur la création d’une interface api pour pouvoir interagir avec les données dans le cadre de supervision hérité. Le diagramme suivant montre simplement comment nous pouvons implémenter cette API dans CP9000.</w:t>
      </w:r>
    </w:p>
    <w:p w:rsidRPr="00A61C22" w:rsidR="00383E43" w:rsidRDefault="00A61C22" w14:paraId="79123C9A" w14:textId="77777777">
      <w:pPr>
        <w:pStyle w:val="CaptionedFigure"/>
        <w:rPr>
          <w:lang w:val="fr-FR"/>
        </w:rPr>
      </w:pPr>
      <w:r w:rsidRPr="00A61C22">
        <w:rPr>
          <w:noProof/>
          <w:lang w:val="fr-FR"/>
          <w:rPrChange w:author="Philippe Cornichet" w:date="2021-08-12T15:19:00Z" w:id="315">
            <w:rPr>
              <w:noProof/>
            </w:rPr>
          </w:rPrChange>
        </w:rPr>
        <w:drawing>
          <wp:inline distT="0" distB="0" distL="0" distR="0" wp14:anchorId="0F9D017C" wp14:editId="154EACA5">
            <wp:extent cx="3599999" cy="1763782"/>
            <wp:effectExtent l="0" t="0" r="0" b="0"/>
            <wp:docPr id="4" name="Picture" descr="Implémentation API dans CP9000"/>
            <wp:cNvGraphicFramePr/>
            <a:graphic xmlns:a="http://schemas.openxmlformats.org/drawingml/2006/main">
              <a:graphicData uri="http://schemas.openxmlformats.org/drawingml/2006/picture">
                <pic:pic xmlns:pic="http://schemas.openxmlformats.org/drawingml/2006/picture">
                  <pic:nvPicPr>
                    <pic:cNvPr id="0" name="Picture" descr="img/CP9000 struct.png"/>
                    <pic:cNvPicPr>
                      <a:picLocks noChangeAspect="1" noChangeArrowheads="1"/>
                    </pic:cNvPicPr>
                  </pic:nvPicPr>
                  <pic:blipFill>
                    <a:blip r:embed="rId10"/>
                    <a:stretch>
                      <a:fillRect/>
                    </a:stretch>
                  </pic:blipFill>
                  <pic:spPr bwMode="auto">
                    <a:xfrm>
                      <a:off x="0" y="0"/>
                      <a:ext cx="3599999" cy="1763782"/>
                    </a:xfrm>
                    <a:prstGeom prst="rect">
                      <a:avLst/>
                    </a:prstGeom>
                    <a:noFill/>
                    <a:ln w="9525">
                      <a:noFill/>
                      <a:headEnd/>
                      <a:tailEnd/>
                    </a:ln>
                  </pic:spPr>
                </pic:pic>
              </a:graphicData>
            </a:graphic>
          </wp:inline>
        </w:drawing>
      </w:r>
    </w:p>
    <w:p w:rsidRPr="00A61C22" w:rsidR="00383E43" w:rsidRDefault="00A61C22" w14:paraId="4BABCF10" w14:textId="77777777">
      <w:pPr>
        <w:pStyle w:val="ImageCaption"/>
        <w:rPr>
          <w:lang w:val="fr-FR"/>
        </w:rPr>
      </w:pPr>
      <w:bookmarkStart w:name="fig3" w:id="317"/>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3</w:t>
      </w:r>
      <w:r w:rsidRPr="0E197015">
        <w:rPr>
          <w:lang w:val="fr-FR"/>
        </w:rPr>
        <w:fldChar w:fldCharType="end"/>
      </w:r>
      <w:r w:rsidRPr="0E197015" w:rsidR="00A61C22">
        <w:rPr>
          <w:lang w:val="fr-FR"/>
        </w:rPr>
        <w:t xml:space="preserve">: </w:t>
      </w:r>
      <w:bookmarkEnd w:id="317"/>
      <w:r w:rsidRPr="0E197015" w:rsidR="00A61C22">
        <w:rPr>
          <w:lang w:val="fr-FR"/>
        </w:rPr>
        <w:t>Implémentation API dans CP9000</w:t>
      </w:r>
    </w:p>
    <w:p w:rsidRPr="00A61C22" w:rsidR="00383E43" w:rsidRDefault="00A61C22" w14:paraId="1933810A" w14:textId="77777777">
      <w:pPr>
        <w:pStyle w:val="BodyText"/>
        <w:rPr>
          <w:lang w:val="fr-FR"/>
        </w:rPr>
      </w:pPr>
      <w:r w:rsidRPr="0E197015" w:rsidR="00A61C22">
        <w:rPr>
          <w:lang w:val="fr-FR"/>
        </w:rPr>
        <w:t xml:space="preserve">Ce processus sera divisé en 2 temps, d’abord, nous devons créer une API de repos en utilisant </w:t>
      </w:r>
      <w:proofErr w:type="spellStart"/>
      <w:r w:rsidRPr="0E197015" w:rsidR="00A61C22">
        <w:rPr>
          <w:lang w:val="fr-FR"/>
        </w:rPr>
        <w:t>NodeJs</w:t>
      </w:r>
      <w:proofErr w:type="spellEnd"/>
      <w:r w:rsidRPr="0E197015" w:rsidR="00A61C22">
        <w:rPr>
          <w:lang w:val="fr-FR"/>
        </w:rPr>
        <w:t xml:space="preserve"> et Express, puis utiliser </w:t>
      </w:r>
      <w:proofErr w:type="spellStart"/>
      <w:r w:rsidRPr="0E197015" w:rsidR="00A61C22">
        <w:rPr>
          <w:lang w:val="fr-FR"/>
        </w:rPr>
        <w:t>nginx</w:t>
      </w:r>
      <w:proofErr w:type="spellEnd"/>
      <w:r w:rsidRPr="0E197015" w:rsidR="00A61C22">
        <w:rPr>
          <w:lang w:val="fr-FR"/>
        </w:rPr>
        <w:t xml:space="preserve"> pour héberger cette API. Ensuite, nous devons créer une fonction </w:t>
      </w:r>
      <w:proofErr w:type="spellStart"/>
      <w:r w:rsidRPr="0E197015" w:rsidR="00A61C22">
        <w:rPr>
          <w:lang w:val="fr-FR"/>
        </w:rPr>
        <w:t>wrapper</w:t>
      </w:r>
      <w:proofErr w:type="spellEnd"/>
      <w:r w:rsidRPr="0E197015" w:rsidR="00A61C22">
        <w:rPr>
          <w:lang w:val="fr-FR"/>
        </w:rPr>
        <w:t xml:space="preserve"> pour échanger des informations entre cette API et les données NCCP stockées dans un fichier .xml.</w:t>
      </w:r>
    </w:p>
    <w:p w:rsidRPr="00A61C22" w:rsidR="00383E43" w:rsidRDefault="00A61C22" w14:paraId="67EA2982" w14:textId="77777777">
      <w:pPr>
        <w:pStyle w:val="Heading2"/>
        <w:rPr>
          <w:lang w:val="fr-FR"/>
        </w:rPr>
      </w:pPr>
      <w:bookmarkStart w:name="outils-de-travail" w:id="329"/>
      <w:bookmarkEnd w:id="302"/>
      <w:r w:rsidRPr="0E197015" w:rsidR="00A61C22">
        <w:rPr>
          <w:lang w:val="fr-FR"/>
        </w:rPr>
        <w:t>Outils de travail</w:t>
      </w:r>
    </w:p>
    <w:p w:rsidRPr="00A61C22" w:rsidR="00383E43" w:rsidRDefault="00A61C22" w14:paraId="1D474801" w14:textId="77777777">
      <w:pPr>
        <w:pStyle w:val="Heading4"/>
        <w:rPr>
          <w:lang w:val="fr-FR"/>
        </w:rPr>
      </w:pPr>
      <w:bookmarkStart w:name="matériels-physiques" w:id="332"/>
      <w:r w:rsidRPr="0E197015" w:rsidR="00A61C22">
        <w:rPr>
          <w:lang w:val="fr-FR"/>
        </w:rPr>
        <w:t>Matériels physiques</w:t>
      </w:r>
    </w:p>
    <w:p w:rsidRPr="00A61C22" w:rsidR="00383E43" w:rsidRDefault="00A61C22" w14:paraId="52A217CB" w14:textId="3415099E">
      <w:pPr>
        <w:pStyle w:val="FirstParagraph"/>
        <w:rPr>
          <w:lang w:val="fr-FR"/>
        </w:rPr>
      </w:pPr>
      <w:r>
        <w:br/>
      </w:r>
      <w:r w:rsidRPr="0E197015" w:rsidR="00A61C22">
        <w:rPr>
          <w:lang w:val="fr-FR"/>
        </w:rPr>
        <w:t xml:space="preserve">Pour ce faire, le stagiaire dispose d’un ordinateur linux sur site pour la programmation et d’un ordinateur portable Windows qui peut être connecté à un ordinateur portable linux via </w:t>
      </w:r>
      <w:proofErr w:type="spellStart"/>
      <w:r w:rsidRPr="0E197015" w:rsidR="00F26D8C">
        <w:rPr>
          <w:lang w:val="fr-FR"/>
        </w:rPr>
        <w:t>ssh</w:t>
      </w:r>
      <w:proofErr w:type="spellEnd"/>
      <w:r w:rsidRPr="0E197015" w:rsidR="00F26D8C">
        <w:rPr>
          <w:lang w:val="fr-FR"/>
        </w:rPr>
        <w:t xml:space="preserve"> (</w:t>
      </w:r>
      <w:proofErr w:type="spellStart"/>
      <w:r w:rsidRPr="0E197015" w:rsidR="00A61C22">
        <w:rPr>
          <w:lang w:val="fr-FR"/>
        </w:rPr>
        <w:t>MPutty</w:t>
      </w:r>
      <w:proofErr w:type="spellEnd"/>
      <w:r w:rsidRPr="0E197015" w:rsidR="00F26D8C">
        <w:rPr>
          <w:lang w:val="fr-FR"/>
        </w:rPr>
        <w:t>)</w:t>
      </w:r>
      <w:r w:rsidRPr="0E197015" w:rsidR="00A61C22">
        <w:rPr>
          <w:lang w:val="fr-FR"/>
        </w:rPr>
        <w:t xml:space="preserve">. L’objectif est de simplifier </w:t>
      </w:r>
      <w:r w:rsidRPr="0E197015" w:rsidR="00F26D8C">
        <w:rPr>
          <w:lang w:val="fr-FR"/>
        </w:rPr>
        <w:t xml:space="preserve">le travail à distance pour </w:t>
      </w:r>
      <w:r w:rsidRPr="0E197015" w:rsidR="00A61C22">
        <w:rPr>
          <w:lang w:val="fr-FR"/>
        </w:rPr>
        <w:t>le</w:t>
      </w:r>
      <w:r w:rsidRPr="0E197015" w:rsidR="00A61C22">
        <w:rPr>
          <w:lang w:val="fr-FR"/>
        </w:rPr>
        <w:t xml:space="preserve"> stage</w:t>
      </w:r>
      <w:r w:rsidRPr="0E197015" w:rsidR="00A61C22">
        <w:rPr>
          <w:lang w:val="fr-FR"/>
        </w:rPr>
        <w:t>.</w:t>
      </w:r>
    </w:p>
    <w:p w:rsidRPr="00A61C22" w:rsidR="00383E43" w:rsidRDefault="00A61C22" w14:paraId="2F77A0E3" w14:textId="77777777">
      <w:pPr>
        <w:pStyle w:val="Heading4"/>
        <w:rPr>
          <w:lang w:val="fr-FR"/>
        </w:rPr>
      </w:pPr>
      <w:bookmarkStart w:name="nodejs-et-expressjs" w:id="349"/>
      <w:bookmarkEnd w:id="332"/>
      <w:proofErr w:type="spellStart"/>
      <w:r w:rsidRPr="0E197015" w:rsidR="00A61C22">
        <w:rPr>
          <w:lang w:val="fr-FR"/>
        </w:rPr>
        <w:t>NodeJs</w:t>
      </w:r>
      <w:proofErr w:type="spellEnd"/>
      <w:r w:rsidRPr="0E197015" w:rsidR="00A61C22">
        <w:rPr>
          <w:lang w:val="fr-FR"/>
        </w:rPr>
        <w:t xml:space="preserve"> et </w:t>
      </w:r>
      <w:proofErr w:type="spellStart"/>
      <w:r w:rsidRPr="0E197015" w:rsidR="00A61C22">
        <w:rPr>
          <w:lang w:val="fr-FR"/>
        </w:rPr>
        <w:t>ExpressJs</w:t>
      </w:r>
      <w:proofErr w:type="spellEnd"/>
    </w:p>
    <w:p w:rsidRPr="00A61C22" w:rsidR="00383E43" w:rsidRDefault="00A61C22" w14:paraId="1B63EBA6" w14:textId="77777777">
      <w:pPr>
        <w:pStyle w:val="FirstParagraph"/>
        <w:rPr>
          <w:lang w:val="fr-FR"/>
        </w:rPr>
      </w:pPr>
      <w:r>
        <w:br/>
      </w:r>
      <w:r w:rsidRPr="0E197015" w:rsidR="00A61C22">
        <w:rPr>
          <w:lang w:val="fr-FR"/>
        </w:rPr>
        <w:t xml:space="preserve">Node.js est un environnement d’exécution open source et multiplateforme permettant d’exécuter du code JavaScript en dehors d’un navigateur. Nous utilisons souvent Node.js pour créer des services </w:t>
      </w:r>
      <w:proofErr w:type="spellStart"/>
      <w:r w:rsidRPr="0E197015" w:rsidR="00A61C22">
        <w:rPr>
          <w:lang w:val="fr-FR"/>
        </w:rPr>
        <w:t>back-end</w:t>
      </w:r>
      <w:proofErr w:type="spellEnd"/>
      <w:r w:rsidRPr="0E197015" w:rsidR="00A61C22">
        <w:rPr>
          <w:lang w:val="fr-FR"/>
        </w:rPr>
        <w:t xml:space="preserve"> tels que des API dans Web App, qui sont pilotés par des événements côté serveur et écrits en JavaScript.</w:t>
      </w:r>
      <w:r>
        <w:br/>
      </w:r>
      <w:r w:rsidRPr="0E197015" w:rsidR="00A61C22">
        <w:rPr>
          <w:lang w:val="fr-FR"/>
        </w:rPr>
        <w:t xml:space="preserve">Express est un petit </w:t>
      </w:r>
      <w:proofErr w:type="spellStart"/>
      <w:r w:rsidRPr="0E197015" w:rsidR="00A61C22">
        <w:rPr>
          <w:lang w:val="fr-FR"/>
        </w:rPr>
        <w:t>framework</w:t>
      </w:r>
      <w:proofErr w:type="spellEnd"/>
      <w:r w:rsidRPr="0E197015" w:rsidR="00A61C22">
        <w:rPr>
          <w:lang w:val="fr-FR"/>
        </w:rPr>
        <w:t xml:space="preserve"> qui repose sur la fonctionnalité de serveur Web de Node.js pour simplifier ses API et ajouter des fonctionnalités utiles. Il facilite l’organisation des fonctionnalités de votre application avec le middleware et le routage. Il ajoute des utilitaires utiles aux objets HTTP de Node.js.</w:t>
      </w:r>
      <w:r>
        <w:br/>
      </w:r>
      <w:proofErr w:type="spellStart"/>
      <w:r w:rsidRPr="0E197015" w:rsidR="00A61C22">
        <w:rPr>
          <w:lang w:val="fr-FR"/>
        </w:rPr>
        <w:t>npm</w:t>
      </w:r>
      <w:proofErr w:type="spellEnd"/>
      <w:r w:rsidRPr="0E197015" w:rsidR="00A61C22">
        <w:rPr>
          <w:lang w:val="fr-FR"/>
        </w:rPr>
        <w:t xml:space="preserve"> (Node Package Manager) est un gestionnaire de packages pour le langage de </w:t>
      </w:r>
      <w:r w:rsidRPr="0E197015" w:rsidR="00A61C22">
        <w:rPr>
          <w:lang w:val="fr-FR"/>
        </w:rPr>
        <w:t xml:space="preserve">programmation JavaScript. </w:t>
      </w:r>
      <w:proofErr w:type="spellStart"/>
      <w:r w:rsidRPr="0E197015" w:rsidR="00A61C22">
        <w:rPr>
          <w:lang w:val="fr-FR"/>
        </w:rPr>
        <w:t>npm</w:t>
      </w:r>
      <w:proofErr w:type="spellEnd"/>
      <w:r w:rsidRPr="0E197015" w:rsidR="00A61C22">
        <w:rPr>
          <w:lang w:val="fr-FR"/>
        </w:rPr>
        <w:t xml:space="preserve"> est le gestionnaire de packages par défaut pour l’environnement d’exécution JavaScript </w:t>
      </w:r>
      <w:proofErr w:type="spellStart"/>
      <w:r w:rsidRPr="0E197015" w:rsidR="00A61C22">
        <w:rPr>
          <w:lang w:val="fr-FR"/>
        </w:rPr>
        <w:t>NodeJs</w:t>
      </w:r>
      <w:proofErr w:type="spellEnd"/>
      <w:r w:rsidRPr="0E197015" w:rsidR="00A61C22">
        <w:rPr>
          <w:lang w:val="fr-FR"/>
        </w:rPr>
        <w:t xml:space="preserve">. Il se compose d’un client en ligne de commande et d’une base de données en ligne de packages qui seront utilisés pour construire un projet </w:t>
      </w:r>
      <w:proofErr w:type="spellStart"/>
      <w:r w:rsidRPr="0E197015" w:rsidR="00A61C22">
        <w:rPr>
          <w:lang w:val="fr-FR"/>
        </w:rPr>
        <w:t>NodeJs</w:t>
      </w:r>
      <w:proofErr w:type="spellEnd"/>
      <w:r w:rsidRPr="0E197015" w:rsidR="00A61C22">
        <w:rPr>
          <w:lang w:val="fr-FR"/>
        </w:rPr>
        <w:t>.</w:t>
      </w:r>
    </w:p>
    <w:p w:rsidRPr="00A61C22" w:rsidR="00383E43" w:rsidRDefault="00A61C22" w14:paraId="63540835" w14:textId="77777777">
      <w:pPr>
        <w:pStyle w:val="Heading4"/>
        <w:rPr>
          <w:lang w:val="fr-FR"/>
        </w:rPr>
      </w:pPr>
      <w:bookmarkStart w:name="nginx" w:id="359"/>
      <w:bookmarkEnd w:id="349"/>
      <w:r w:rsidRPr="0E197015" w:rsidR="00A61C22">
        <w:rPr>
          <w:lang w:val="fr-FR"/>
        </w:rPr>
        <w:t>Nginx</w:t>
      </w:r>
    </w:p>
    <w:p w:rsidRPr="00A61C22" w:rsidR="00383E43" w:rsidRDefault="00A61C22" w14:paraId="29CBCF58" w14:textId="631068A4">
      <w:pPr>
        <w:pStyle w:val="FirstParagraph"/>
        <w:rPr>
          <w:lang w:val="fr-FR"/>
        </w:rPr>
      </w:pPr>
      <w:r>
        <w:br/>
      </w:r>
      <w:r w:rsidRPr="0E197015" w:rsidR="00A61C22">
        <w:rPr>
          <w:lang w:val="fr-FR"/>
        </w:rPr>
        <w:t>NGINX est un logiciel libre de serveur Web (ou HTTP) ainsi qu’un proxy inverse. L’</w:t>
      </w:r>
      <w:r w:rsidRPr="0E197015" w:rsidR="00A61C22">
        <w:rPr>
          <w:lang w:val="fr-FR"/>
        </w:rPr>
        <w:t>utilisation la plus fréquente de NGINX est de le configurer comme un serveur Web classique pour servir des fichiers statiques et comme un proxy pour les requêtes dynamiques.</w:t>
      </w:r>
    </w:p>
    <w:p w:rsidRPr="00A61C22" w:rsidR="00383E43" w:rsidRDefault="00A61C22" w14:paraId="0ADE20A3" w14:textId="77777777">
      <w:pPr>
        <w:pStyle w:val="Heading4"/>
        <w:rPr>
          <w:lang w:val="fr-FR"/>
        </w:rPr>
      </w:pPr>
      <w:bookmarkStart w:name="logiciel-putty" w:id="367"/>
      <w:bookmarkEnd w:id="359"/>
      <w:r w:rsidRPr="0E197015" w:rsidR="00A61C22">
        <w:rPr>
          <w:lang w:val="fr-FR"/>
        </w:rPr>
        <w:t>Logiciel PuTTY</w:t>
      </w:r>
    </w:p>
    <w:p w:rsidRPr="00A61C22" w:rsidR="00383E43" w:rsidRDefault="00A61C22" w14:paraId="0696D380" w14:textId="48996120">
      <w:pPr>
        <w:pStyle w:val="FirstParagraph"/>
        <w:rPr>
          <w:lang w:val="fr-FR"/>
        </w:rPr>
      </w:pPr>
      <w:r>
        <w:br/>
      </w:r>
      <w:r w:rsidRPr="0E197015" w:rsidR="00A61C22">
        <w:rPr>
          <w:lang w:val="fr-FR"/>
        </w:rPr>
        <w:t xml:space="preserve">PuTTY est un émulateur de terminal, une console série et une application de transfert de fichiers réseau. Dans le cadre de notre projet, il est utilisé sur ordinateur </w:t>
      </w:r>
      <w:r w:rsidRPr="0E197015" w:rsidR="00CF15BB">
        <w:rPr>
          <w:lang w:val="fr-FR"/>
        </w:rPr>
        <w:t>W</w:t>
      </w:r>
      <w:r w:rsidRPr="0E197015" w:rsidR="00A61C22">
        <w:rPr>
          <w:lang w:val="fr-FR"/>
        </w:rPr>
        <w:t>indows pour pouvoir accéder au terminal sur ordinateur linux en distanciel</w:t>
      </w:r>
      <w:r w:rsidRPr="0E197015" w:rsidR="00CF15BB">
        <w:rPr>
          <w:lang w:val="fr-FR"/>
        </w:rPr>
        <w:t xml:space="preserve"> via </w:t>
      </w:r>
      <w:proofErr w:type="spellStart"/>
      <w:r w:rsidRPr="0E197015" w:rsidR="00CF15BB">
        <w:rPr>
          <w:lang w:val="fr-FR"/>
        </w:rPr>
        <w:t>ssh</w:t>
      </w:r>
      <w:proofErr w:type="spellEnd"/>
      <w:r w:rsidRPr="0E197015" w:rsidR="00A61C22">
        <w:rPr>
          <w:lang w:val="fr-FR"/>
        </w:rPr>
        <w:t>.</w:t>
      </w:r>
    </w:p>
    <w:p w:rsidRPr="00A61C22" w:rsidR="00383E43" w:rsidRDefault="00A61C22" w14:paraId="633C9783" w14:textId="77777777">
      <w:pPr>
        <w:pStyle w:val="Heading4"/>
        <w:rPr>
          <w:lang w:val="fr-FR"/>
        </w:rPr>
      </w:pPr>
      <w:bookmarkStart w:name="cross-compiler-sur-srv0359" w:id="378"/>
      <w:bookmarkEnd w:id="367"/>
      <w:r w:rsidRPr="0E197015" w:rsidR="00A61C22">
        <w:rPr>
          <w:lang w:val="fr-FR"/>
        </w:rPr>
        <w:t>Cross-compiler sur srv0359</w:t>
      </w:r>
    </w:p>
    <w:p w:rsidRPr="00A61C22" w:rsidR="00383E43" w:rsidRDefault="00A61C22" w14:paraId="268D5768" w14:textId="77777777">
      <w:pPr>
        <w:pStyle w:val="FirstParagraph"/>
        <w:rPr>
          <w:lang w:val="fr-FR"/>
        </w:rPr>
      </w:pPr>
      <w:r>
        <w:br/>
      </w:r>
      <w:r w:rsidRPr="0E197015" w:rsidR="00A61C22">
        <w:rPr>
          <w:lang w:val="fr-FR"/>
        </w:rPr>
        <w:t>Les étudiants se verront attribuer un châssis pour effectuer le stage. Cela n’aura pas trop d’impact si nous construisons simplement l’application en JavaScript car nous pouvons enregistrer les modules directement sur ce châssis. Cependant, lorsque l’on ajoute des fonctions liées au C/C++, il est nécessaire d’avoir un poste de travail pour s’occuper de la fonction de compilation.</w:t>
      </w:r>
    </w:p>
    <w:p w:rsidRPr="00A61C22" w:rsidR="00383E43" w:rsidRDefault="00A61C22" w14:paraId="175EE9F4" w14:textId="77777777">
      <w:pPr>
        <w:pStyle w:val="Heading4"/>
        <w:rPr>
          <w:lang w:val="fr-FR"/>
        </w:rPr>
      </w:pPr>
      <w:bookmarkStart w:name="svn-subversion" w:id="383"/>
      <w:bookmarkEnd w:id="378"/>
      <w:r w:rsidRPr="0E197015" w:rsidR="00A61C22">
        <w:rPr>
          <w:lang w:val="fr-FR"/>
        </w:rPr>
        <w:t>SVN (Subversion)</w:t>
      </w:r>
    </w:p>
    <w:p w:rsidRPr="00A61C22" w:rsidR="00383E43" w:rsidRDefault="00A61C22" w14:paraId="2F41FFD2" w14:textId="77777777">
      <w:pPr>
        <w:pStyle w:val="FirstParagraph"/>
        <w:rPr>
          <w:lang w:val="fr-FR"/>
        </w:rPr>
      </w:pPr>
      <w:r>
        <w:br/>
      </w:r>
      <w:r w:rsidRPr="0E197015" w:rsidR="00A61C22">
        <w:rPr>
          <w:lang w:val="fr-FR"/>
        </w:rPr>
        <w:t>SVN est utilisé pour gérer et suivre les modifications apportées au code et aux actifs à travers les projets. La configuration SVN a besoin de deux éléments principaux : le serveur, qui contient toutes les versions de tous les fichiers sources et une copie locale des fichiers, qui se trouve sur l’ordinateur local. Les utilisateurs modifient les fichiers de travail sur leur local. Ils valident ensuite leurs modifications sur le serveur SVN. Chaque fois qu’un utilisateur valide un changement, SVN le gère et l’enregistre en créant une nouvelle version.</w:t>
      </w:r>
    </w:p>
    <w:p w:rsidRPr="00A61C22" w:rsidR="00383E43" w:rsidRDefault="00A61C22" w14:paraId="11FFEE63" w14:textId="77777777">
      <w:pPr>
        <w:pStyle w:val="Heading4"/>
        <w:rPr>
          <w:lang w:val="fr-FR"/>
        </w:rPr>
      </w:pPr>
      <w:bookmarkStart w:name="vscode-visual-studio-code" w:id="388"/>
      <w:bookmarkEnd w:id="383"/>
      <w:proofErr w:type="spellStart"/>
      <w:r w:rsidRPr="0E197015" w:rsidR="00A61C22">
        <w:rPr>
          <w:lang w:val="fr-FR"/>
        </w:rPr>
        <w:t>VSCode</w:t>
      </w:r>
      <w:proofErr w:type="spellEnd"/>
      <w:r w:rsidRPr="0E197015" w:rsidR="00A61C22">
        <w:rPr>
          <w:lang w:val="fr-FR"/>
        </w:rPr>
        <w:t xml:space="preserve"> (Visual Studio Code)</w:t>
      </w:r>
    </w:p>
    <w:p w:rsidRPr="00A61C22" w:rsidR="00383E43" w:rsidRDefault="00A61C22" w14:paraId="2269104D" w14:textId="77777777">
      <w:pPr>
        <w:pStyle w:val="FirstParagraph"/>
        <w:rPr>
          <w:lang w:val="fr-FR"/>
        </w:rPr>
      </w:pPr>
      <w:r>
        <w:br/>
      </w:r>
      <w:proofErr w:type="spellStart"/>
      <w:r w:rsidRPr="0E197015" w:rsidR="00A61C22">
        <w:rPr>
          <w:lang w:val="fr-FR"/>
        </w:rPr>
        <w:t>VSCode</w:t>
      </w:r>
      <w:proofErr w:type="spellEnd"/>
      <w:r w:rsidRPr="0E197015" w:rsidR="00A61C22">
        <w:rPr>
          <w:lang w:val="fr-FR"/>
        </w:rPr>
        <w:t xml:space="preserve"> est un éditeur de code source créé par Microsoft pour Windows, Linux. La force de </w:t>
      </w:r>
      <w:proofErr w:type="spellStart"/>
      <w:r w:rsidRPr="0E197015" w:rsidR="00A61C22">
        <w:rPr>
          <w:lang w:val="fr-FR"/>
        </w:rPr>
        <w:t>VSCode</w:t>
      </w:r>
      <w:proofErr w:type="spellEnd"/>
      <w:r w:rsidRPr="0E197015" w:rsidR="00A61C22">
        <w:rPr>
          <w:lang w:val="fr-FR"/>
        </w:rPr>
        <w:t xml:space="preserve"> est sa capacité de personnalisation. Sur </w:t>
      </w:r>
      <w:proofErr w:type="spellStart"/>
      <w:r w:rsidRPr="0E197015" w:rsidR="00A61C22">
        <w:rPr>
          <w:lang w:val="fr-FR"/>
        </w:rPr>
        <w:t>VSCode</w:t>
      </w:r>
      <w:proofErr w:type="spellEnd"/>
      <w:r w:rsidRPr="0E197015" w:rsidR="00A61C22">
        <w:rPr>
          <w:lang w:val="fr-FR"/>
        </w:rPr>
        <w:t xml:space="preserve">, nous pouvons installer des extensions, il existe de nombreuses extensions gratuites dans </w:t>
      </w:r>
      <w:proofErr w:type="spellStart"/>
      <w:r w:rsidRPr="0E197015" w:rsidR="00A61C22">
        <w:rPr>
          <w:lang w:val="fr-FR"/>
        </w:rPr>
        <w:t>VSCode</w:t>
      </w:r>
      <w:proofErr w:type="spellEnd"/>
      <w:r w:rsidRPr="0E197015" w:rsidR="00A61C22">
        <w:rPr>
          <w:lang w:val="fr-FR"/>
        </w:rPr>
        <w:t>, qui peuvent aider à la mise en évidence, au formatage du code au débogage, au client API, etc.</w:t>
      </w:r>
    </w:p>
    <w:p w:rsidRPr="00A61C22" w:rsidR="00383E43" w:rsidRDefault="00A61C22" w14:paraId="33A326A0" w14:textId="77777777">
      <w:pPr>
        <w:pStyle w:val="Heading2"/>
        <w:rPr>
          <w:lang w:val="fr-FR"/>
        </w:rPr>
      </w:pPr>
      <w:bookmarkStart w:name="déroulement-du-stage" w:id="393"/>
      <w:bookmarkEnd w:id="329"/>
      <w:bookmarkEnd w:id="388"/>
      <w:r w:rsidRPr="0E197015" w:rsidR="00A61C22">
        <w:rPr>
          <w:lang w:val="fr-FR"/>
        </w:rPr>
        <w:t>Déroulement du stage</w:t>
      </w:r>
    </w:p>
    <w:p w:rsidRPr="00A61C22" w:rsidR="00383E43" w:rsidRDefault="00A61C22" w14:paraId="150D9B00" w14:textId="472B5824">
      <w:pPr>
        <w:pStyle w:val="FirstParagraph"/>
        <w:rPr>
          <w:lang w:val="fr-FR"/>
        </w:rPr>
      </w:pPr>
      <w:r w:rsidRPr="0E197015" w:rsidR="00A61C22">
        <w:rPr>
          <w:lang w:val="fr-FR"/>
        </w:rPr>
        <w:t xml:space="preserve">Les présentations du produit (usage, architecture) et de l’environnement de développement ont été réalisées en plusieurs passes au </w:t>
      </w:r>
      <w:proofErr w:type="gramStart"/>
      <w:r w:rsidRPr="0E197015" w:rsidR="00A61C22">
        <w:rPr>
          <w:lang w:val="fr-FR"/>
        </w:rPr>
        <w:t>court</w:t>
      </w:r>
      <w:proofErr w:type="gramEnd"/>
      <w:r w:rsidRPr="0E197015" w:rsidR="00A61C22">
        <w:rPr>
          <w:lang w:val="fr-FR"/>
        </w:rPr>
        <w:t xml:space="preserve"> du stage en fonction des besoins. J’ai réalisé plusieurs POC qui ont permis d’évaluer les avantages et inconvénients des différentes solutions technique (base de donnée</w:t>
      </w:r>
      <w:r w:rsidRPr="0E197015" w:rsidR="00B75226">
        <w:rPr>
          <w:lang w:val="fr-FR"/>
        </w:rPr>
        <w:t>s</w:t>
      </w:r>
      <w:r w:rsidRPr="0E197015" w:rsidR="00A61C22">
        <w:rPr>
          <w:lang w:val="fr-FR"/>
        </w:rPr>
        <w:t xml:space="preserve"> locale à la REST API ou pas, technique de </w:t>
      </w:r>
      <w:proofErr w:type="spellStart"/>
      <w:r w:rsidRPr="0E197015" w:rsidR="00A61C22">
        <w:rPr>
          <w:lang w:val="fr-FR"/>
        </w:rPr>
        <w:t>wrapping</w:t>
      </w:r>
      <w:proofErr w:type="spellEnd"/>
      <w:r w:rsidRPr="0E197015" w:rsidR="00A61C22">
        <w:rPr>
          <w:lang w:val="fr-FR"/>
        </w:rPr>
        <w:t xml:space="preserve"> de module C++). J’ai retenu l’environnement de travail Windows pour prendre en main la REST API et réaliser les première POC car :</w:t>
      </w:r>
    </w:p>
    <w:p w:rsidRPr="00A61C22" w:rsidR="00383E43" w:rsidRDefault="00A61C22" w14:paraId="45FFFE6E" w14:textId="77777777">
      <w:pPr>
        <w:numPr>
          <w:ilvl w:val="0"/>
          <w:numId w:val="6"/>
        </w:numPr>
        <w:rPr>
          <w:lang w:val="fr-FR"/>
        </w:rPr>
      </w:pPr>
      <w:r w:rsidRPr="0E197015" w:rsidR="00A61C22">
        <w:rPr>
          <w:lang w:val="fr-FR"/>
        </w:rPr>
        <w:t>Il était plus simple à prendre en main (IDE tout intégré disponible)</w:t>
      </w:r>
    </w:p>
    <w:p w:rsidRPr="00A61C22" w:rsidR="00383E43" w:rsidRDefault="00A61C22" w14:paraId="08D09AFB" w14:textId="64E12DC6">
      <w:pPr>
        <w:numPr>
          <w:ilvl w:val="0"/>
          <w:numId w:val="6"/>
        </w:numPr>
        <w:rPr>
          <w:lang w:val="fr-FR"/>
        </w:rPr>
      </w:pPr>
      <w:r w:rsidRPr="0E197015" w:rsidR="00A61C22">
        <w:rPr>
          <w:lang w:val="fr-FR"/>
        </w:rPr>
        <w:t>Il me permettait de travailler plus efficacement (En local sur mon laptop Windows pour éviter les problème</w:t>
      </w:r>
      <w:r w:rsidRPr="0E197015" w:rsidR="00B75226">
        <w:rPr>
          <w:lang w:val="fr-FR"/>
        </w:rPr>
        <w:t>s</w:t>
      </w:r>
      <w:r w:rsidRPr="0E197015" w:rsidR="00A61C22">
        <w:rPr>
          <w:lang w:val="fr-FR"/>
        </w:rPr>
        <w:t xml:space="preserve"> d’accès aux ressources de l’entreprise dans le cadre du télétravail).</w:t>
      </w:r>
    </w:p>
    <w:p w:rsidRPr="00A61C22" w:rsidR="00383E43" w:rsidRDefault="00A61C22" w14:paraId="45D63A91" w14:textId="77777777">
      <w:pPr>
        <w:pStyle w:val="Heading1"/>
        <w:rPr>
          <w:lang w:val="fr-FR"/>
        </w:rPr>
      </w:pPr>
      <w:bookmarkStart w:name="détails-techniques-des-solutions" w:id="406"/>
      <w:bookmarkEnd w:id="299"/>
      <w:bookmarkEnd w:id="393"/>
      <w:r w:rsidRPr="0E197015" w:rsidR="00A61C22">
        <w:rPr>
          <w:lang w:val="fr-FR"/>
        </w:rPr>
        <w:t>Détails techniques des solutions</w:t>
      </w:r>
    </w:p>
    <w:p w:rsidRPr="00A61C22" w:rsidR="00383E43" w:rsidRDefault="00A61C22" w14:paraId="4691AD09" w14:textId="5D78EE0E">
      <w:pPr>
        <w:pStyle w:val="Heading2"/>
        <w:rPr>
          <w:lang w:val="fr-FR"/>
        </w:rPr>
      </w:pPr>
      <w:bookmarkStart w:name="X892d8bf2da7d193b3a0aab49a7f5eb669209f9c" w:id="409"/>
      <w:del w:author="Tien Thanh Le" w:date="2021-08-13T13:49:50.639Z" w:id="457615500">
        <w:r w:rsidRPr="0E197015" w:rsidDel="00A61C22">
          <w:rPr>
            <w:lang w:val="fr-FR"/>
          </w:rPr>
          <w:delText>Dévelopement</w:delText>
        </w:r>
      </w:del>
      <w:ins w:author="Tien Thanh Le" w:date="2021-08-13T13:49:50.639Z" w:id="669479217">
        <w:r w:rsidRPr="0E197015" w:rsidR="67ECD2BB">
          <w:rPr>
            <w:lang w:val="fr-FR"/>
          </w:rPr>
          <w:t>Développement</w:t>
        </w:r>
      </w:ins>
      <w:r w:rsidRPr="0E197015" w:rsidR="00A61C22">
        <w:rPr>
          <w:lang w:val="fr-FR"/>
        </w:rPr>
        <w:t xml:space="preserve"> web et les protocoles de communication</w:t>
      </w:r>
    </w:p>
    <w:p w:rsidRPr="00A61C22" w:rsidR="00383E43" w:rsidRDefault="00A61C22" w14:paraId="5DA7FC5F" w14:textId="651161A5">
      <w:pPr>
        <w:pStyle w:val="Heading3"/>
        <w:rPr>
          <w:lang w:val="fr-FR"/>
        </w:rPr>
      </w:pPr>
      <w:bookmarkStart w:name="dévelopement-web-back-end-et-front-end" w:id="412"/>
      <w:del w:author="Tien Thanh Le" w:date="2021-08-13T13:49:53.18Z" w:id="370426462">
        <w:r w:rsidRPr="0E197015" w:rsidDel="00A61C22">
          <w:rPr>
            <w:lang w:val="fr-FR"/>
          </w:rPr>
          <w:delText>Dévelopement</w:delText>
        </w:r>
      </w:del>
      <w:ins w:author="Tien Thanh Le" w:date="2021-08-13T13:49:53.181Z" w:id="207733654">
        <w:r w:rsidRPr="0E197015" w:rsidR="0F2634ED">
          <w:rPr>
            <w:lang w:val="fr-FR"/>
          </w:rPr>
          <w:t>Développement</w:t>
        </w:r>
      </w:ins>
      <w:r w:rsidRPr="0E197015" w:rsidR="00A61C22">
        <w:rPr>
          <w:lang w:val="fr-FR"/>
        </w:rPr>
        <w:t xml:space="preserve"> web </w:t>
      </w:r>
      <w:del w:author="Tien Thanh Le" w:date="2021-08-13T13:49:54.907Z" w:id="566647660">
        <w:r w:rsidRPr="0E197015" w:rsidDel="00A61C22">
          <w:rPr>
            <w:lang w:val="fr-FR"/>
          </w:rPr>
          <w:delText>back-en</w:delText>
        </w:r>
        <w:r w:rsidRPr="0E197015" w:rsidDel="00A61C22">
          <w:rPr>
            <w:lang w:val="fr-FR"/>
          </w:rPr>
          <w:delText>d</w:delText>
        </w:r>
      </w:del>
      <w:ins w:author="Tien Thanh Le" w:date="2021-08-13T13:49:54.908Z" w:id="459685037">
        <w:r w:rsidRPr="0E197015" w:rsidR="415D647B">
          <w:rPr>
            <w:lang w:val="fr-FR"/>
          </w:rPr>
          <w:t>backend</w:t>
        </w:r>
      </w:ins>
      <w:r w:rsidRPr="0E197015" w:rsidR="00A61C22">
        <w:rPr>
          <w:lang w:val="fr-FR"/>
        </w:rPr>
        <w:t xml:space="preserve"> et </w:t>
      </w:r>
      <w:del w:author="Tien Thanh Le" w:date="2021-08-13T13:49:56.299Z" w:id="1779330083">
        <w:r w:rsidRPr="0E197015" w:rsidDel="00A61C22">
          <w:rPr>
            <w:lang w:val="fr-FR"/>
          </w:rPr>
          <w:delText>front-end</w:delText>
        </w:r>
      </w:del>
      <w:ins w:author="Tien Thanh Le" w:date="2021-08-13T13:49:56.299Z" w:id="1951634365">
        <w:r w:rsidRPr="0E197015" w:rsidR="392D2982">
          <w:rPr>
            <w:lang w:val="fr-FR"/>
          </w:rPr>
          <w:t>frontend</w:t>
        </w:r>
      </w:ins>
    </w:p>
    <w:p w:rsidRPr="00A61C22" w:rsidR="00383E43" w:rsidRDefault="00A61C22" w14:paraId="1089BB01" w14:textId="7B3015C7">
      <w:pPr>
        <w:pStyle w:val="FirstParagraph"/>
        <w:rPr>
          <w:lang w:val="fr-FR"/>
        </w:rPr>
      </w:pPr>
      <w:r w:rsidRPr="0E197015" w:rsidR="00A61C22">
        <w:rPr>
          <w:lang w:val="fr-FR"/>
        </w:rPr>
        <w:t xml:space="preserve">Le développement Web est la création et la maintenance de sites </w:t>
      </w:r>
      <w:proofErr w:type="gramStart"/>
      <w:r w:rsidRPr="0E197015" w:rsidR="00A61C22">
        <w:rPr>
          <w:lang w:val="fr-FR"/>
        </w:rPr>
        <w:t>Web;</w:t>
      </w:r>
      <w:proofErr w:type="gramEnd"/>
      <w:r w:rsidRPr="0E197015" w:rsidR="00A61C22">
        <w:rPr>
          <w:lang w:val="fr-FR"/>
        </w:rPr>
        <w:t xml:space="preserve"> c’est le travail qui se fait en coulisse pour donner à un site Web une belle apparence, fonctionner rapidement et bien fonctionner avec une expérience utilisateur transparente.</w:t>
      </w:r>
      <w:r>
        <w:br/>
      </w:r>
      <w:r w:rsidRPr="0E197015" w:rsidR="00A61C22">
        <w:rPr>
          <w:lang w:val="fr-FR"/>
        </w:rPr>
        <w:t>Les développeurs Web le font en utilisant une variété de langages de codage. Les langues qu’ils utilisent dépendent des types de tâches qu’ils effectuent et des plates-formes sur lesquelles ils travaillent.</w:t>
      </w:r>
      <w:r>
        <w:br/>
      </w:r>
      <w:r w:rsidRPr="0E197015" w:rsidR="00A61C22">
        <w:rPr>
          <w:lang w:val="fr-FR"/>
        </w:rPr>
        <w:t xml:space="preserve">Le domaine du développement Web est généralement divisé en </w:t>
      </w:r>
      <w:del w:author="Tien Thanh Le" w:date="2021-08-13T13:50:02.185Z" w:id="274613669">
        <w:r w:rsidRPr="0E197015" w:rsidDel="00A61C22">
          <w:rPr>
            <w:lang w:val="fr-FR"/>
          </w:rPr>
          <w:delText>front-end</w:delText>
        </w:r>
      </w:del>
      <w:ins w:author="Tien Thanh Le" w:date="2021-08-13T13:50:02.186Z" w:id="1085405076">
        <w:r w:rsidRPr="0E197015" w:rsidR="21E7C932">
          <w:rPr>
            <w:lang w:val="fr-FR"/>
          </w:rPr>
          <w:t>frontend</w:t>
        </w:r>
      </w:ins>
      <w:r w:rsidRPr="0E197015" w:rsidR="00A61C22">
        <w:rPr>
          <w:lang w:val="fr-FR"/>
        </w:rPr>
        <w:t xml:space="preserve"> (côté utilisateur) et </w:t>
      </w:r>
      <w:proofErr w:type="spellStart"/>
      <w:r w:rsidRPr="0E197015" w:rsidR="00A61C22">
        <w:rPr>
          <w:lang w:val="fr-FR"/>
        </w:rPr>
        <w:t>back-end</w:t>
      </w:r>
      <w:proofErr w:type="spellEnd"/>
      <w:r w:rsidRPr="0E197015" w:rsidR="00A61C22">
        <w:rPr>
          <w:lang w:val="fr-FR"/>
        </w:rPr>
        <w:t xml:space="preserve"> (côté serveur). Plongeons dans les détails.</w:t>
      </w:r>
    </w:p>
    <w:p w:rsidRPr="00A61C22" w:rsidR="00383E43" w:rsidP="0E197015" w:rsidRDefault="00A61C22" w14:paraId="0ED7DDD3" w14:textId="60024731">
      <w:pPr>
        <w:pStyle w:val="BodyText"/>
        <w:rPr>
          <w:lang w:val="fr-FR"/>
        </w:rPr>
        <w:pPrChange w:author="Tien Thanh Le" w:date="2021-08-13T13:50:18.062Z">
          <w:pPr>
            <w:pStyle w:val="Heading4"/>
          </w:pPr>
        </w:pPrChange>
      </w:pPr>
      <w:bookmarkStart w:name="front-end-development" w:id="421"/>
      <w:del w:author="Tien Thanh Le" w:date="2021-08-13T13:49:58.686Z" w:id="1851246666">
        <w:r w:rsidRPr="0E197015" w:rsidDel="00A61C22">
          <w:rPr>
            <w:lang w:val="fr-FR"/>
          </w:rPr>
          <w:delText>Front-End</w:delText>
        </w:r>
      </w:del>
      <w:r w:rsidRPr="0E197015" w:rsidR="00A61C22">
        <w:rPr>
          <w:lang w:val="fr-FR"/>
        </w:rPr>
        <w:t xml:space="preserve"> </w:t>
      </w:r>
      <w:del w:author="Tien Thanh Le" w:date="2021-08-13T13:50:11.935Z" w:id="247917960">
        <w:r w:rsidRPr="0E197015" w:rsidDel="00A61C22">
          <w:rPr>
            <w:lang w:val="fr-FR"/>
          </w:rPr>
          <w:delText>Development</w:delText>
        </w:r>
      </w:del>
      <w:ins w:author="Tien Thanh Le" w:date="2021-08-13T13:50:17.434Z" w:id="1691679414">
        <w:r w:rsidRPr="0E197015" w:rsidR="1936CEBC">
          <w:rPr>
            <w:lang w:val="fr-FR"/>
          </w:rPr>
          <w:t>Développent Frontend</w:t>
        </w:r>
      </w:ins>
    </w:p>
    <w:p w:rsidRPr="00A61C22" w:rsidR="00383E43" w:rsidRDefault="00A61C22" w14:paraId="0A658D92" w14:textId="58E5D336">
      <w:pPr>
        <w:pStyle w:val="FirstParagraph"/>
        <w:rPr>
          <w:lang w:val="fr-FR"/>
        </w:rPr>
      </w:pPr>
      <w:r w:rsidRPr="0E197015" w:rsidR="00A61C22">
        <w:rPr>
          <w:lang w:val="fr-FR"/>
        </w:rPr>
        <w:t xml:space="preserve">Un développeur </w:t>
      </w:r>
      <w:proofErr w:type="spellStart"/>
      <w:r w:rsidRPr="0E197015" w:rsidR="00A61C22">
        <w:rPr>
          <w:lang w:val="fr-FR"/>
        </w:rPr>
        <w:t>front-end</w:t>
      </w:r>
      <w:proofErr w:type="spellEnd"/>
      <w:r w:rsidRPr="0E197015" w:rsidR="00A61C22">
        <w:rPr>
          <w:lang w:val="fr-FR"/>
        </w:rPr>
        <w:t xml:space="preserve"> s’occupe de la mise en page, de la conception et de l’interactivité à l’aide de HTML, CSS et JavaScript.</w:t>
      </w:r>
      <w:r>
        <w:br/>
      </w:r>
      <w:r w:rsidRPr="0E197015" w:rsidR="00A61C22">
        <w:rPr>
          <w:lang w:val="fr-FR"/>
        </w:rPr>
        <w:t xml:space="preserve">Ce que vous voyez et ce que vous utilisez, comme l’aspect visuel du site Web, sont tous rassemblés par le développeur </w:t>
      </w:r>
      <w:del w:author="Tien Thanh Le" w:date="2021-08-13T13:50:06.135Z" w:id="984984850">
        <w:r w:rsidRPr="0E197015" w:rsidDel="00A61C22">
          <w:rPr>
            <w:lang w:val="fr-FR"/>
          </w:rPr>
          <w:delText>front-end</w:delText>
        </w:r>
      </w:del>
      <w:ins w:author="Tien Thanh Le" w:date="2021-08-13T13:50:06.135Z" w:id="1939783631">
        <w:r w:rsidRPr="0E197015" w:rsidR="1482AEFF">
          <w:rPr>
            <w:lang w:val="fr-FR"/>
          </w:rPr>
          <w:t>frontend</w:t>
        </w:r>
      </w:ins>
      <w:r w:rsidRPr="0E197015" w:rsidR="00A61C22">
        <w:rPr>
          <w:lang w:val="fr-FR"/>
        </w:rPr>
        <w:t>, qui écrit une série de programmes pour lier et structurer les éléments, les rendre beaux et ajouter de l’interactivité. Ces programmes sont exécutés via un navigateur.</w:t>
      </w:r>
    </w:p>
    <w:p w:rsidRPr="00A61C22" w:rsidR="00383E43" w:rsidP="0E197015" w:rsidRDefault="00A61C22" w14:paraId="74F4CA11" w14:textId="31B4795C">
      <w:pPr>
        <w:pStyle w:val="BodyText"/>
        <w:rPr>
          <w:lang w:val="fr-FR"/>
        </w:rPr>
        <w:pPrChange w:author="Tien Thanh Le" w:date="2021-08-13T13:50:28.736Z">
          <w:pPr>
            <w:pStyle w:val="Heading4"/>
          </w:pPr>
        </w:pPrChange>
      </w:pPr>
      <w:bookmarkStart w:name="back-end-development" w:id="427"/>
      <w:bookmarkEnd w:id="421"/>
      <w:del w:author="Tien Thanh Le" w:date="2021-08-13T13:50:08.779Z" w:id="140394252">
        <w:r w:rsidRPr="0E197015" w:rsidDel="00A61C22">
          <w:rPr>
            <w:lang w:val="fr-FR"/>
          </w:rPr>
          <w:delText>Back-End</w:delText>
        </w:r>
        <w:r w:rsidRPr="0E197015" w:rsidDel="00A61C22">
          <w:rPr>
            <w:lang w:val="fr-FR"/>
          </w:rPr>
          <w:delText xml:space="preserve"> Development</w:delText>
        </w:r>
      </w:del>
      <w:ins w:author="Tien Thanh Le" w:date="2021-08-13T13:50:28.215Z" w:id="511676617">
        <w:r w:rsidRPr="0E197015" w:rsidR="23334071">
          <w:rPr>
            <w:lang w:val="fr-FR"/>
          </w:rPr>
          <w:t>Développent</w:t>
        </w:r>
        <w:r w:rsidRPr="0E197015" w:rsidR="32C5491B">
          <w:rPr>
            <w:lang w:val="fr-FR"/>
          </w:rPr>
          <w:t xml:space="preserve"> Backend</w:t>
        </w:r>
      </w:ins>
    </w:p>
    <w:p w:rsidRPr="00A61C22" w:rsidR="00383E43" w:rsidRDefault="00A61C22" w14:paraId="6DF8D892" w14:textId="77777777">
      <w:pPr>
        <w:pStyle w:val="FirstParagraph"/>
        <w:rPr>
          <w:lang w:val="fr-FR"/>
        </w:rPr>
      </w:pPr>
      <w:r w:rsidRPr="0E197015" w:rsidR="00A61C22">
        <w:rPr>
          <w:lang w:val="fr-FR"/>
        </w:rPr>
        <w:t>Le développeur backend conçoit ce qui se passe dans les coulisses. C’est là que les données sont stockées, et sans ces données, il n’y aurait pas de frontend. Le backend du Web se compose du serveur qui héberge le site Web, d’une application pour l’exécuter et d’une base de données pour contenir les données.</w:t>
      </w:r>
      <w:r>
        <w:br/>
      </w:r>
      <w:r w:rsidRPr="0E197015" w:rsidR="00A61C22">
        <w:rPr>
          <w:lang w:val="fr-FR"/>
        </w:rPr>
        <w:t xml:space="preserve">Le développeur backend utilise des programmes informatiques pour s’assurer que le serveur, l’application et la base de données fonctionnent parfaitement ensemble. Ce type de </w:t>
      </w:r>
      <w:r w:rsidRPr="0E197015" w:rsidR="00A61C22">
        <w:rPr>
          <w:lang w:val="fr-FR"/>
        </w:rPr>
        <w:t>développeur doit analyser les besoins d’une entreprise et fournir des solutions de programmation efficaces. Pour faire toutes ces choses incroyables, ils utilisent une variété de langages côté serveur, comme PHP, Python et en particulier JavaScript, qui sera l’objectif principal de mon stage.</w:t>
      </w:r>
    </w:p>
    <w:p w:rsidRPr="00A61C22" w:rsidR="00383E43" w:rsidRDefault="00A61C22" w14:paraId="7E99568A" w14:textId="77777777">
      <w:pPr>
        <w:pStyle w:val="Heading3"/>
        <w:rPr>
          <w:lang w:val="fr-FR"/>
        </w:rPr>
      </w:pPr>
      <w:bookmarkStart w:name="aperçu-rapide-de-lip-internet-protocol" w:id="434"/>
      <w:bookmarkEnd w:id="412"/>
      <w:bookmarkEnd w:id="427"/>
      <w:r w:rsidRPr="0E197015" w:rsidR="00A61C22">
        <w:rPr>
          <w:lang w:val="fr-FR"/>
        </w:rPr>
        <w:t>Aperçu rapide de l’IP (Internet Protocol)</w:t>
      </w:r>
    </w:p>
    <w:p w:rsidRPr="00A61C22" w:rsidR="00383E43" w:rsidRDefault="00A61C22" w14:paraId="5B99F5ED" w14:textId="0888A537">
      <w:pPr>
        <w:pStyle w:val="FirstParagraph"/>
        <w:rPr>
          <w:lang w:val="fr-FR"/>
        </w:rPr>
      </w:pPr>
      <w:r w:rsidRPr="0E197015" w:rsidR="00A61C22">
        <w:rPr>
          <w:lang w:val="fr-FR"/>
        </w:rPr>
        <w:t>Comme plus loin, Je serai plus précis sur le fonctionnement d’une application côté serveur, il est préférable de bien comprendre certains protocoles de communication Web qui seront liés au fonctionnement de mon travail.</w:t>
      </w:r>
      <w:r>
        <w:br/>
      </w:r>
      <w:r w:rsidRPr="0E197015" w:rsidR="00A61C22">
        <w:rPr>
          <w:lang w:val="fr-FR"/>
        </w:rPr>
        <w:t xml:space="preserve">Internet </w:t>
      </w:r>
      <w:del w:author="Tien Thanh Le" w:date="2021-08-13T13:50:31.829Z" w:id="1760634934">
        <w:r w:rsidRPr="0E197015" w:rsidDel="00A61C22">
          <w:rPr>
            <w:lang w:val="fr-FR"/>
          </w:rPr>
          <w:delText>protocol</w:delText>
        </w:r>
      </w:del>
      <w:ins w:author="Tien Thanh Le" w:date="2021-08-13T13:50:31.83Z" w:id="2137472231">
        <w:r w:rsidRPr="0E197015" w:rsidR="35EA53C0">
          <w:rPr>
            <w:lang w:val="fr-FR"/>
          </w:rPr>
          <w:t>Protocol</w:t>
        </w:r>
      </w:ins>
      <w:r w:rsidRPr="0E197015" w:rsidR="00A61C22">
        <w:rPr>
          <w:lang w:val="fr-FR"/>
        </w:rPr>
        <w:t xml:space="preserve"> est une famille de protocoles de communication de réseaux informatiques conçus pour être utilisés sur Internet. Les protocoles IP s’intègrent dans la suite des protocoles Internet et permettent un service d’adressage unique pour l’ensemble des terminaux connectés.</w:t>
      </w:r>
    </w:p>
    <w:p w:rsidRPr="00A61C22" w:rsidR="00383E43" w:rsidRDefault="00A61C22" w14:paraId="3C7C6070" w14:textId="77777777">
      <w:pPr>
        <w:pStyle w:val="Heading4"/>
        <w:rPr>
          <w:lang w:val="fr-FR"/>
        </w:rPr>
      </w:pPr>
      <w:bookmarkStart w:name="tcp-et-udp" w:id="440"/>
      <w:r w:rsidRPr="0E197015" w:rsidR="00A61C22">
        <w:rPr>
          <w:lang w:val="fr-FR"/>
        </w:rPr>
        <w:t>TCP et UDP</w:t>
      </w:r>
    </w:p>
    <w:p w:rsidRPr="00A61C22" w:rsidR="00383E43" w:rsidRDefault="00A61C22" w14:paraId="0A8C6C47" w14:textId="77777777">
      <w:pPr>
        <w:pStyle w:val="FirstParagraph"/>
        <w:rPr>
          <w:lang w:val="fr-FR"/>
        </w:rPr>
      </w:pPr>
      <w:r>
        <w:br/>
      </w:r>
      <w:r w:rsidRPr="0E197015" w:rsidR="00A61C22">
        <w:rPr>
          <w:lang w:val="fr-FR"/>
        </w:rPr>
        <w:t xml:space="preserve">Il existe deux types de trafic IP (Internet Protocol). Ce sont TCP ou Transmission Control Protocol et UDP ou User </w:t>
      </w:r>
      <w:proofErr w:type="spellStart"/>
      <w:r w:rsidRPr="0E197015" w:rsidR="00A61C22">
        <w:rPr>
          <w:lang w:val="fr-FR"/>
        </w:rPr>
        <w:t>Datagram</w:t>
      </w:r>
      <w:proofErr w:type="spellEnd"/>
      <w:r w:rsidRPr="0E197015" w:rsidR="00A61C22">
        <w:rPr>
          <w:lang w:val="fr-FR"/>
        </w:rPr>
        <w:t xml:space="preserve"> Protocol. TCP est orienté connexion – une fois qu’une connexion est établie, les données peuvent être envoyées dans les deux sens. UDP est un protocole Internet plus simple et sans connexion. Plusieurs messages sont envoyés sous forme de paquets en morceaux à l’aide d’UDP.</w:t>
      </w:r>
    </w:p>
    <w:tbl>
      <w:tblPr>
        <w:tblStyle w:val="Table"/>
        <w:tblW w:w="0" w:type="auto"/>
        <w:tblLook w:val="0020" w:firstRow="1" w:lastRow="0" w:firstColumn="0" w:lastColumn="0" w:noHBand="0" w:noVBand="0"/>
      </w:tblPr>
      <w:tblGrid>
        <w:gridCol w:w="1377"/>
        <w:gridCol w:w="2908"/>
        <w:gridCol w:w="5291"/>
      </w:tblGrid>
      <w:tr w:rsidRPr="00A61C22" w:rsidR="00383E43" w:rsidTr="0E197015" w14:paraId="51555365" w14:textId="77777777">
        <w:trPr>
          <w:cnfStyle w:val="100000000000" w:firstRow="1" w:lastRow="0" w:firstColumn="0" w:lastColumn="0" w:oddVBand="0" w:evenVBand="0" w:oddHBand="0" w:evenHBand="0" w:firstRowFirstColumn="0" w:firstRowLastColumn="0" w:lastRowFirstColumn="0" w:lastRowLastColumn="0"/>
          <w:tblHeader/>
        </w:trPr>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48228D20" w14:textId="7351CC82">
            <w:pPr>
              <w:pStyle w:val="Compact"/>
              <w:rPr>
                <w:lang w:val="fr-FR"/>
              </w:rPr>
            </w:pPr>
            <w:del w:author="Tien Thanh Le" w:date="2021-08-13T13:50:40.715Z" w:id="1432589762">
              <w:r w:rsidRPr="0E197015" w:rsidDel="00A61C22">
                <w:rPr>
                  <w:b w:val="1"/>
                  <w:bCs w:val="1"/>
                  <w:lang w:val="fr-FR"/>
                </w:rPr>
                <w:delText>Propietés</w:delText>
              </w:r>
            </w:del>
            <w:ins w:author="Tien Thanh Le" w:date="2021-08-13T13:50:40.717Z" w:id="1423971289">
              <w:r w:rsidRPr="0E197015" w:rsidR="048C0713">
                <w:rPr>
                  <w:b w:val="1"/>
                  <w:bCs w:val="1"/>
                  <w:lang w:val="fr-FR"/>
                </w:rPr>
                <w:t>Propriétés</w:t>
              </w:r>
            </w:ins>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708CDA57" w14:textId="77777777">
            <w:pPr>
              <w:pStyle w:val="Compact"/>
              <w:rPr>
                <w:lang w:val="fr-FR"/>
              </w:rPr>
            </w:pPr>
            <w:r w:rsidRPr="0E197015" w:rsidR="00A61C22">
              <w:rPr>
                <w:b w:val="1"/>
                <w:bCs w:val="1"/>
                <w:lang w:val="fr-FR"/>
              </w:rPr>
              <w:t>TCP</w:t>
            </w:r>
          </w:p>
        </w:tc>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66A13403" w14:textId="77777777">
            <w:pPr>
              <w:pStyle w:val="Compact"/>
              <w:rPr>
                <w:lang w:val="fr-FR"/>
              </w:rPr>
            </w:pPr>
            <w:r w:rsidRPr="0E197015" w:rsidR="00A61C22">
              <w:rPr>
                <w:b w:val="1"/>
                <w:bCs w:val="1"/>
                <w:lang w:val="fr-FR"/>
              </w:rPr>
              <w:t>UDP</w:t>
            </w:r>
          </w:p>
        </w:tc>
      </w:tr>
      <w:tr w:rsidRPr="00A61C22" w:rsidR="00383E43" w:rsidTr="0E197015" w14:paraId="1B5400BE" w14:textId="77777777">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516D30A4" w14:textId="77777777">
            <w:pPr>
              <w:pStyle w:val="Compact"/>
              <w:rPr>
                <w:lang w:val="fr-FR"/>
              </w:rPr>
            </w:pPr>
            <w:r w:rsidRPr="0E197015" w:rsidR="00A61C22">
              <w:rPr>
                <w:lang w:val="fr-FR"/>
              </w:rPr>
              <w:t>Connexion</w:t>
            </w:r>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64EFF372" w14:textId="77777777">
            <w:pPr>
              <w:pStyle w:val="Compact"/>
              <w:rPr>
                <w:lang w:val="fr-FR"/>
              </w:rPr>
            </w:pPr>
            <w:r w:rsidRPr="0E197015" w:rsidR="00A61C22">
              <w:rPr>
                <w:lang w:val="fr-FR"/>
              </w:rPr>
              <w:t>TCP est un protocole orienté connexion.</w:t>
            </w:r>
          </w:p>
        </w:tc>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645B3D85" w14:textId="77777777">
            <w:pPr>
              <w:pStyle w:val="Compact"/>
              <w:rPr>
                <w:lang w:val="fr-FR"/>
              </w:rPr>
            </w:pPr>
            <w:r w:rsidRPr="0E197015" w:rsidR="00A61C22">
              <w:rPr>
                <w:lang w:val="fr-FR"/>
              </w:rPr>
              <w:t xml:space="preserve">User </w:t>
            </w:r>
            <w:proofErr w:type="spellStart"/>
            <w:r w:rsidRPr="0E197015" w:rsidR="00A61C22">
              <w:rPr>
                <w:lang w:val="fr-FR"/>
              </w:rPr>
              <w:t>Datagram</w:t>
            </w:r>
            <w:proofErr w:type="spellEnd"/>
            <w:r w:rsidRPr="0E197015" w:rsidR="00A61C22">
              <w:rPr>
                <w:lang w:val="fr-FR"/>
              </w:rPr>
              <w:t xml:space="preserve"> Protocol est un protocole sans connexion</w:t>
            </w:r>
          </w:p>
        </w:tc>
      </w:tr>
      <w:tr w:rsidRPr="00A61C22" w:rsidR="00383E43" w:rsidTr="0E197015" w14:paraId="1192509C" w14:textId="77777777">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00AD424F" w14:textId="77777777">
            <w:pPr>
              <w:pStyle w:val="Compact"/>
              <w:rPr>
                <w:lang w:val="fr-FR"/>
              </w:rPr>
            </w:pPr>
            <w:r w:rsidRPr="0E197015" w:rsidR="00A61C22">
              <w:rPr>
                <w:lang w:val="fr-FR"/>
              </w:rPr>
              <w:t>Flux de données</w:t>
            </w:r>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11D5768B" w14:textId="77777777">
            <w:pPr>
              <w:pStyle w:val="Compact"/>
              <w:rPr>
                <w:lang w:val="fr-FR"/>
              </w:rPr>
            </w:pPr>
            <w:r w:rsidRPr="0E197015" w:rsidR="00A61C22">
              <w:rPr>
                <w:lang w:val="fr-FR"/>
              </w:rPr>
              <w:t>Les données sont lues sous forme de flux d’octets, aucune indication distinctive n’est transmise aux limites du message de signal (segment).</w:t>
            </w:r>
          </w:p>
        </w:tc>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45315B8F" w14:textId="77777777">
            <w:pPr>
              <w:pStyle w:val="Compact"/>
              <w:rPr>
                <w:lang w:val="fr-FR"/>
              </w:rPr>
            </w:pPr>
            <w:r w:rsidRPr="0E197015" w:rsidR="00A61C22">
              <w:rPr>
                <w:lang w:val="fr-FR"/>
              </w:rPr>
              <w:t>Les paquets sont envoyés individuellement et leur intégrité n’est vérifiée que s’ils arrivent. Les paquets ont des limites définies qui sont respectées à la réception, ce qui signifie qu’une opération de lecture sur le socket récepteur produira un message entier tel qu’il a été envoyé à l’origine.</w:t>
            </w:r>
          </w:p>
        </w:tc>
      </w:tr>
    </w:tbl>
    <w:p w:rsidRPr="00A61C22" w:rsidR="00383E43" w:rsidRDefault="00A61C22" w14:paraId="352B2FC3" w14:textId="77777777">
      <w:pPr>
        <w:pStyle w:val="Heading4"/>
        <w:rPr>
          <w:lang w:val="fr-FR"/>
        </w:rPr>
      </w:pPr>
      <w:bookmarkStart w:name="serveur-proxy-inverse" w:id="463"/>
      <w:bookmarkEnd w:id="440"/>
      <w:r w:rsidRPr="0E197015" w:rsidR="00A61C22">
        <w:rPr>
          <w:lang w:val="fr-FR"/>
        </w:rPr>
        <w:t>Serveur proxy inverse</w:t>
      </w:r>
    </w:p>
    <w:p w:rsidRPr="00A61C22" w:rsidR="00383E43" w:rsidRDefault="00A61C22" w14:paraId="54D4236E" w14:textId="77777777">
      <w:pPr>
        <w:pStyle w:val="FirstParagraph"/>
        <w:rPr>
          <w:lang w:val="fr-FR"/>
        </w:rPr>
      </w:pPr>
      <w:r>
        <w:br/>
      </w:r>
    </w:p>
    <w:p w:rsidRPr="00A61C22" w:rsidR="00383E43" w:rsidRDefault="00A61C22" w14:paraId="696019C3" w14:textId="77777777">
      <w:pPr>
        <w:pStyle w:val="CaptionedFigure"/>
        <w:rPr>
          <w:lang w:val="fr-FR"/>
        </w:rPr>
      </w:pPr>
      <w:r w:rsidRPr="00A61C22">
        <w:rPr>
          <w:noProof/>
          <w:lang w:val="fr-FR"/>
          <w:rPrChange w:author="Philippe Cornichet" w:date="2021-08-12T15:19:00Z" w:id="468">
            <w:rPr>
              <w:noProof/>
            </w:rPr>
          </w:rPrChange>
        </w:rPr>
        <w:lastRenderedPageBreak/>
        <w:drawing>
          <wp:inline distT="0" distB="0" distL="0" distR="0" wp14:anchorId="0641EB12" wp14:editId="29E3BCB3">
            <wp:extent cx="3599999" cy="1275555"/>
            <wp:effectExtent l="0" t="0" r="0" b="0"/>
            <wp:docPr id="5" name="Picture" descr="La fonctionnement du serveur proxy inverse"/>
            <wp:cNvGraphicFramePr/>
            <a:graphic xmlns:a="http://schemas.openxmlformats.org/drawingml/2006/main">
              <a:graphicData uri="http://schemas.openxmlformats.org/drawingml/2006/picture">
                <pic:pic xmlns:pic="http://schemas.openxmlformats.org/drawingml/2006/picture">
                  <pic:nvPicPr>
                    <pic:cNvPr id="0" name="Picture" descr="img/reverse-proxy-02-1.jpg"/>
                    <pic:cNvPicPr>
                      <a:picLocks noChangeAspect="1" noChangeArrowheads="1"/>
                    </pic:cNvPicPr>
                  </pic:nvPicPr>
                  <pic:blipFill>
                    <a:blip r:embed="rId11"/>
                    <a:stretch>
                      <a:fillRect/>
                    </a:stretch>
                  </pic:blipFill>
                  <pic:spPr bwMode="auto">
                    <a:xfrm>
                      <a:off x="0" y="0"/>
                      <a:ext cx="3599999" cy="1275555"/>
                    </a:xfrm>
                    <a:prstGeom prst="rect">
                      <a:avLst/>
                    </a:prstGeom>
                    <a:noFill/>
                    <a:ln w="9525">
                      <a:noFill/>
                      <a:headEnd/>
                      <a:tailEnd/>
                    </a:ln>
                  </pic:spPr>
                </pic:pic>
              </a:graphicData>
            </a:graphic>
          </wp:inline>
        </w:drawing>
      </w:r>
    </w:p>
    <w:p w:rsidRPr="00A61C22" w:rsidR="00383E43" w:rsidRDefault="00A61C22" w14:paraId="26C92FC6" w14:textId="77777777">
      <w:pPr>
        <w:pStyle w:val="ImageCaption"/>
        <w:rPr>
          <w:lang w:val="fr-FR"/>
        </w:rPr>
      </w:pPr>
      <w:bookmarkStart w:name="fig4" w:id="470"/>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4</w:t>
      </w:r>
      <w:r w:rsidRPr="0E197015">
        <w:rPr>
          <w:lang w:val="fr-FR"/>
        </w:rPr>
        <w:fldChar w:fldCharType="end"/>
      </w:r>
      <w:r w:rsidRPr="0E197015" w:rsidR="00A61C22">
        <w:rPr>
          <w:lang w:val="fr-FR"/>
        </w:rPr>
        <w:t xml:space="preserve">: </w:t>
      </w:r>
      <w:bookmarkEnd w:id="470"/>
      <w:r w:rsidRPr="0E197015" w:rsidR="00A61C22">
        <w:rPr>
          <w:lang w:val="fr-FR"/>
        </w:rPr>
        <w:t>La fonctionnement du serveur proxy inverse</w:t>
      </w:r>
    </w:p>
    <w:p w:rsidRPr="00A61C22" w:rsidR="00383E43" w:rsidRDefault="00A61C22" w14:paraId="0F3A81EB" w14:textId="77777777">
      <w:pPr>
        <w:pStyle w:val="BodyText"/>
        <w:rPr>
          <w:lang w:val="fr-FR"/>
        </w:rPr>
      </w:pPr>
      <w:r w:rsidRPr="0E197015" w:rsidR="00A61C22">
        <w:rPr>
          <w:lang w:val="fr-FR"/>
        </w:rPr>
        <w:t>Un serveur proxy inverse est un point de connexion intermédiaire positionné à la périphérie d’un réseau. Il reçoit les demandes de connexion HTTP initiales, agissant comme le point de terminaison réel. Un proxy inverse fonctionne en :</w:t>
      </w:r>
    </w:p>
    <w:p w:rsidRPr="00A61C22" w:rsidR="00383E43" w:rsidRDefault="00A61C22" w14:paraId="5296D6AF" w14:textId="77777777">
      <w:pPr>
        <w:numPr>
          <w:ilvl w:val="0"/>
          <w:numId w:val="7"/>
        </w:numPr>
        <w:rPr>
          <w:lang w:val="fr-FR"/>
        </w:rPr>
      </w:pPr>
      <w:r w:rsidRPr="0E197015" w:rsidR="00A61C22">
        <w:rPr>
          <w:lang w:val="fr-FR"/>
        </w:rPr>
        <w:t>Réception d’une demande de connexion utilisateur</w:t>
      </w:r>
    </w:p>
    <w:p w:rsidRPr="00A61C22" w:rsidR="00383E43" w:rsidRDefault="00A61C22" w14:paraId="7FB6C7E5" w14:textId="77777777">
      <w:pPr>
        <w:numPr>
          <w:ilvl w:val="0"/>
          <w:numId w:val="7"/>
        </w:numPr>
        <w:rPr>
          <w:lang w:val="fr-FR"/>
        </w:rPr>
      </w:pPr>
      <w:r w:rsidRPr="0E197015" w:rsidR="00A61C22">
        <w:rPr>
          <w:lang w:val="fr-FR"/>
        </w:rPr>
        <w:t>Terminer une négociation TCP, mettre fin à la connexion initiale</w:t>
      </w:r>
    </w:p>
    <w:p w:rsidRPr="00A61C22" w:rsidR="00383E43" w:rsidRDefault="00A61C22" w14:paraId="221F919B" w14:textId="77777777">
      <w:pPr>
        <w:numPr>
          <w:ilvl w:val="0"/>
          <w:numId w:val="7"/>
        </w:numPr>
        <w:rPr>
          <w:lang w:val="fr-FR"/>
        </w:rPr>
      </w:pPr>
      <w:r w:rsidRPr="0E197015" w:rsidR="00A61C22">
        <w:rPr>
          <w:lang w:val="fr-FR"/>
        </w:rPr>
        <w:t>Connexion au serveur d’origine et transfert de la demande</w:t>
      </w:r>
    </w:p>
    <w:p w:rsidRPr="00A61C22" w:rsidR="00383E43" w:rsidRDefault="00A61C22" w14:paraId="3021B310" w14:textId="055D7A22">
      <w:pPr>
        <w:pStyle w:val="Heading4"/>
        <w:rPr>
          <w:lang w:val="fr-FR"/>
        </w:rPr>
      </w:pPr>
      <w:bookmarkStart w:name="application-dans-la-contexte-du-projet" w:id="488"/>
      <w:bookmarkEnd w:id="463"/>
      <w:r w:rsidRPr="0E197015" w:rsidR="00A61C22">
        <w:rPr>
          <w:lang w:val="fr-FR"/>
        </w:rPr>
        <w:t xml:space="preserve">Application dans </w:t>
      </w:r>
      <w:del w:author="Tien Thanh Le" w:date="2021-08-13T13:50:44.162Z" w:id="725862827">
        <w:r w:rsidRPr="0E197015" w:rsidDel="00A61C22">
          <w:rPr>
            <w:lang w:val="fr-FR"/>
          </w:rPr>
          <w:delText>la contexte</w:delText>
        </w:r>
      </w:del>
      <w:ins w:author="Tien Thanh Le" w:date="2021-08-13T13:50:44.163Z" w:id="1113339609">
        <w:r w:rsidRPr="0E197015" w:rsidR="187D1AE6">
          <w:rPr>
            <w:lang w:val="fr-FR"/>
          </w:rPr>
          <w:t>le contexte</w:t>
        </w:r>
      </w:ins>
      <w:r w:rsidRPr="0E197015" w:rsidR="00A61C22">
        <w:rPr>
          <w:lang w:val="fr-FR"/>
        </w:rPr>
        <w:t xml:space="preserve"> du projet</w:t>
      </w:r>
    </w:p>
    <w:p w:rsidRPr="00A61C22" w:rsidR="00383E43" w:rsidRDefault="00A61C22" w14:paraId="17DF38CB" w14:textId="2EDF3400">
      <w:pPr>
        <w:pStyle w:val="FirstParagraph"/>
        <w:rPr>
          <w:lang w:val="fr-FR"/>
        </w:rPr>
      </w:pPr>
      <w:r>
        <w:br/>
      </w:r>
      <w:r w:rsidRPr="0E197015" w:rsidR="00A61C22">
        <w:rPr>
          <w:lang w:val="fr-FR"/>
        </w:rPr>
        <w:t xml:space="preserve">Pendant mon projet, mon équipe utilisera Nginx comme serveur web HTTP pour héberger mon application. De plus, il est également utilisé comme proxy inverse et équilibreur de charge pour gérer le trafic entrant et le distribuer vers des serveurs en amont plus lents, des serveurs de bases de données hérités aux </w:t>
      </w:r>
      <w:del w:author="Tien Thanh Le" w:date="2021-08-13T13:50:46.922Z" w:id="509412676">
        <w:r w:rsidRPr="0E197015" w:rsidDel="00A61C22">
          <w:rPr>
            <w:lang w:val="fr-FR"/>
          </w:rPr>
          <w:delText>microservices</w:delText>
        </w:r>
      </w:del>
      <w:ins w:author="Tien Thanh Le" w:date="2021-08-13T13:50:46.923Z" w:id="754133489">
        <w:r w:rsidRPr="0E197015" w:rsidR="5A847168">
          <w:rPr>
            <w:lang w:val="fr-FR"/>
          </w:rPr>
          <w:t>micro services</w:t>
        </w:r>
      </w:ins>
      <w:r w:rsidRPr="0E197015" w:rsidR="00A61C22">
        <w:rPr>
          <w:lang w:val="fr-FR"/>
        </w:rPr>
        <w:t>.</w:t>
      </w:r>
      <w:r>
        <w:br/>
      </w:r>
      <w:r w:rsidRPr="0E197015" w:rsidR="00A61C22">
        <w:rPr>
          <w:lang w:val="fr-FR"/>
        </w:rPr>
        <w:t xml:space="preserve">Comme mon application utilise </w:t>
      </w:r>
      <w:proofErr w:type="spellStart"/>
      <w:r w:rsidRPr="0E197015" w:rsidR="00A61C22">
        <w:rPr>
          <w:lang w:val="fr-FR"/>
        </w:rPr>
        <w:t>Nodejs</w:t>
      </w:r>
      <w:proofErr w:type="spellEnd"/>
      <w:r w:rsidRPr="0E197015" w:rsidR="00A61C22">
        <w:rPr>
          <w:lang w:val="fr-FR"/>
        </w:rPr>
        <w:t>, c’est un point supplémentaire pour utiliser Nginx car il partage ces caractéristiques architecturales avec Nginx.</w:t>
      </w:r>
      <w:r>
        <w:br/>
      </w:r>
      <w:r w:rsidRPr="0E197015" w:rsidR="00A61C22">
        <w:rPr>
          <w:lang w:val="fr-FR"/>
        </w:rPr>
        <w:t>Cependant, Node.js présente aussi quelques points faibles et vulnérabilités qui peuvent rendre les systèmes basés sur Node.js sujets à des sous-performances ou même à des plantages. Les problèmes surviennent plus fréquemment lorsqu’une application Web basée sur Node.js connaît une croissance rapide du trafic.</w:t>
      </w:r>
      <w:r>
        <w:br/>
      </w:r>
      <w:r w:rsidRPr="0E197015" w:rsidR="00A61C22">
        <w:rPr>
          <w:lang w:val="fr-FR"/>
        </w:rPr>
        <w:t>Pour tirer le meilleur parti de Node.js, vous devez mettre en cache le contenu statique, créer un proxy et équilibrer la charge entre plusieurs serveurs d’applications et gérer les conflits de ports entre les clients, Node.js et les assistants. NGINX peut être utilisé à toutes ces fins, ce qui en fait un excellent outil pour le réglage des performances de Node.js.</w:t>
      </w:r>
      <w:r>
        <w:br/>
      </w:r>
      <w:r w:rsidRPr="0E197015" w:rsidR="00A61C22">
        <w:rPr>
          <w:lang w:val="fr-FR"/>
        </w:rPr>
        <w:t>Face à un site à fort trafic, nous pouvons augmenter les performances des applications en mettant un serveur proxy inverse devant votre serveur Node.js. Cela protège le serveur Node.js de l’exposition directe au trafic Internet et permet une grande flexibilité dans l’utilisation de plusieurs serveurs d’applications, dans l’équilibrage de charge entre les serveurs et dans la mise en cache du contenu.</w:t>
      </w:r>
    </w:p>
    <w:p w:rsidRPr="00A61C22" w:rsidR="00383E43" w:rsidRDefault="00A61C22" w14:paraId="69927E43" w14:textId="77777777">
      <w:pPr>
        <w:pStyle w:val="CaptionedFigure"/>
        <w:rPr>
          <w:lang w:val="fr-FR"/>
        </w:rPr>
      </w:pPr>
      <w:r w:rsidRPr="00A61C22">
        <w:rPr>
          <w:noProof/>
          <w:lang w:val="fr-FR"/>
          <w:rPrChange w:author="Philippe Cornichet" w:date="2021-08-12T15:19:00Z" w:id="499">
            <w:rPr>
              <w:noProof/>
            </w:rPr>
          </w:rPrChange>
        </w:rPr>
        <w:lastRenderedPageBreak/>
        <w:drawing>
          <wp:inline distT="0" distB="0" distL="0" distR="0" wp14:anchorId="20CAEA7B" wp14:editId="23924727">
            <wp:extent cx="3599999" cy="1170703"/>
            <wp:effectExtent l="0" t="0" r="0" b="0"/>
            <wp:docPr id="6" name="Picture" descr="Implémenter un serveur proxy inverse avec Nginx"/>
            <wp:cNvGraphicFramePr/>
            <a:graphic xmlns:a="http://schemas.openxmlformats.org/drawingml/2006/main">
              <a:graphicData uri="http://schemas.openxmlformats.org/drawingml/2006/picture">
                <pic:pic xmlns:pic="http://schemas.openxmlformats.org/drawingml/2006/picture">
                  <pic:nvPicPr>
                    <pic:cNvPr id="0" name="Picture" descr="img/nginx-as-reverse-proxy.png"/>
                    <pic:cNvPicPr>
                      <a:picLocks noChangeAspect="1" noChangeArrowheads="1"/>
                    </pic:cNvPicPr>
                  </pic:nvPicPr>
                  <pic:blipFill>
                    <a:blip r:embed="rId12"/>
                    <a:stretch>
                      <a:fillRect/>
                    </a:stretch>
                  </pic:blipFill>
                  <pic:spPr bwMode="auto">
                    <a:xfrm>
                      <a:off x="0" y="0"/>
                      <a:ext cx="3599999" cy="1170703"/>
                    </a:xfrm>
                    <a:prstGeom prst="rect">
                      <a:avLst/>
                    </a:prstGeom>
                    <a:noFill/>
                    <a:ln w="9525">
                      <a:noFill/>
                      <a:headEnd/>
                      <a:tailEnd/>
                    </a:ln>
                  </pic:spPr>
                </pic:pic>
              </a:graphicData>
            </a:graphic>
          </wp:inline>
        </w:drawing>
      </w:r>
    </w:p>
    <w:p w:rsidRPr="00A61C22" w:rsidR="00383E43" w:rsidRDefault="00A61C22" w14:paraId="3402CB39" w14:textId="77777777">
      <w:pPr>
        <w:pStyle w:val="ImageCaption"/>
        <w:rPr>
          <w:lang w:val="fr-FR"/>
        </w:rPr>
      </w:pPr>
      <w:bookmarkStart w:name="fig5" w:id="501"/>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5</w:t>
      </w:r>
      <w:r w:rsidRPr="0E197015">
        <w:rPr>
          <w:lang w:val="fr-FR"/>
        </w:rPr>
        <w:fldChar w:fldCharType="end"/>
      </w:r>
      <w:r w:rsidRPr="0E197015" w:rsidR="00A61C22">
        <w:rPr>
          <w:lang w:val="fr-FR"/>
        </w:rPr>
        <w:t xml:space="preserve">: </w:t>
      </w:r>
      <w:bookmarkEnd w:id="501"/>
      <w:r w:rsidRPr="0E197015" w:rsidR="00A61C22">
        <w:rPr>
          <w:lang w:val="fr-FR"/>
        </w:rPr>
        <w:t>Implémenter un serveur proxy inverse avec Nginx</w:t>
      </w:r>
    </w:p>
    <w:p w:rsidRPr="00A61C22" w:rsidR="00383E43" w:rsidRDefault="00A61C22" w14:paraId="6A3B1F59" w14:textId="77777777">
      <w:pPr>
        <w:pStyle w:val="BodyText"/>
        <w:rPr>
          <w:lang w:val="fr-FR"/>
        </w:rPr>
      </w:pPr>
      <w:r w:rsidRPr="0E197015" w:rsidR="00A61C22">
        <w:rPr>
          <w:lang w:val="fr-FR"/>
        </w:rPr>
        <w:t>L’utilisation de NGINX en tant que serveur proxy inverse Node.js présente des avantages spécifiques, notamment :</w:t>
      </w:r>
    </w:p>
    <w:p w:rsidRPr="00A61C22" w:rsidR="00383E43" w:rsidRDefault="00A61C22" w14:paraId="792E8AC5" w14:textId="77777777">
      <w:pPr>
        <w:numPr>
          <w:ilvl w:val="0"/>
          <w:numId w:val="8"/>
        </w:numPr>
        <w:rPr>
          <w:lang w:val="fr-FR"/>
        </w:rPr>
      </w:pPr>
      <w:r w:rsidRPr="0E197015" w:rsidR="00A61C22">
        <w:rPr>
          <w:lang w:val="fr-FR"/>
        </w:rPr>
        <w:t>Simplification de la gestion des privilèges et des attributions de ports</w:t>
      </w:r>
    </w:p>
    <w:p w:rsidRPr="00A61C22" w:rsidR="00383E43" w:rsidRDefault="00A61C22" w14:paraId="098EA7EC" w14:textId="77777777">
      <w:pPr>
        <w:numPr>
          <w:ilvl w:val="0"/>
          <w:numId w:val="8"/>
        </w:numPr>
        <w:rPr>
          <w:lang w:val="fr-FR"/>
        </w:rPr>
      </w:pPr>
      <w:r w:rsidRPr="0E197015" w:rsidR="00A61C22">
        <w:rPr>
          <w:lang w:val="fr-FR"/>
        </w:rPr>
        <w:t>Servir plus efficacement les images statiques</w:t>
      </w:r>
    </w:p>
    <w:p w:rsidRPr="00A61C22" w:rsidR="00383E43" w:rsidRDefault="00A61C22" w14:paraId="40CCC20E" w14:textId="77777777">
      <w:pPr>
        <w:numPr>
          <w:ilvl w:val="0"/>
          <w:numId w:val="8"/>
        </w:numPr>
        <w:rPr>
          <w:lang w:val="fr-FR"/>
        </w:rPr>
      </w:pPr>
      <w:r w:rsidRPr="0E197015" w:rsidR="00A61C22">
        <w:rPr>
          <w:lang w:val="fr-FR"/>
        </w:rPr>
        <w:t>La gestion des plantages de Node.js avec succès</w:t>
      </w:r>
    </w:p>
    <w:p w:rsidRPr="00A61C22" w:rsidR="00383E43" w:rsidRDefault="00A61C22" w14:paraId="0A3D6B35" w14:textId="77777777">
      <w:pPr>
        <w:numPr>
          <w:ilvl w:val="0"/>
          <w:numId w:val="8"/>
        </w:numPr>
        <w:rPr>
          <w:lang w:val="fr-FR"/>
        </w:rPr>
      </w:pPr>
      <w:r w:rsidRPr="0E197015" w:rsidR="00A61C22">
        <w:rPr>
          <w:lang w:val="fr-FR"/>
        </w:rPr>
        <w:t xml:space="preserve">Atténuer les attaques </w:t>
      </w:r>
      <w:proofErr w:type="spellStart"/>
      <w:r w:rsidRPr="0E197015" w:rsidR="00A61C22">
        <w:rPr>
          <w:lang w:val="fr-FR"/>
        </w:rPr>
        <w:t>DoS</w:t>
      </w:r>
      <w:proofErr w:type="spellEnd"/>
    </w:p>
    <w:p w:rsidRPr="00A61C22" w:rsidR="00383E43" w:rsidRDefault="00A61C22" w14:paraId="714674BE" w14:textId="77777777">
      <w:pPr>
        <w:pStyle w:val="Heading3"/>
        <w:rPr>
          <w:lang w:val="fr-FR"/>
        </w:rPr>
      </w:pPr>
      <w:bookmarkStart w:name="introduction-de-api-rest" w:id="521"/>
      <w:bookmarkEnd w:id="434"/>
      <w:bookmarkEnd w:id="488"/>
      <w:r w:rsidRPr="0E197015" w:rsidR="00A61C22">
        <w:rPr>
          <w:lang w:val="fr-FR"/>
        </w:rPr>
        <w:t>Introduction de API REST</w:t>
      </w:r>
    </w:p>
    <w:p w:rsidRPr="00A61C22" w:rsidR="00383E43" w:rsidRDefault="00A61C22" w14:paraId="36F98879" w14:textId="77777777">
      <w:pPr>
        <w:pStyle w:val="Heading4"/>
        <w:rPr>
          <w:lang w:val="fr-FR"/>
        </w:rPr>
      </w:pPr>
      <w:bookmarkStart w:name="api-web" w:id="524"/>
      <w:r w:rsidRPr="0E197015" w:rsidR="00A61C22">
        <w:rPr>
          <w:lang w:val="fr-FR"/>
        </w:rPr>
        <w:t>API WEB</w:t>
      </w:r>
    </w:p>
    <w:p w:rsidRPr="00A61C22" w:rsidR="00383E43" w:rsidRDefault="00A61C22" w14:paraId="1DF54FB8" w14:textId="77777777">
      <w:pPr>
        <w:pStyle w:val="FirstParagraph"/>
        <w:rPr>
          <w:lang w:val="fr-FR"/>
        </w:rPr>
      </w:pPr>
      <w:proofErr w:type="gramStart"/>
      <w:r w:rsidRPr="0E197015" w:rsidR="00A61C22">
        <w:rPr>
          <w:lang w:val="fr-FR"/>
        </w:rPr>
        <w:t>est</w:t>
      </w:r>
      <w:proofErr w:type="gramEnd"/>
      <w:r w:rsidRPr="0E197015" w:rsidR="00A61C22">
        <w:rPr>
          <w:lang w:val="fr-FR"/>
        </w:rPr>
        <w:t xml:space="preserve"> une interface de programmation d’applications pour un serveur Web ou un navigateur Web.</w:t>
      </w:r>
      <w:r>
        <w:br/>
      </w:r>
      <w:r w:rsidRPr="0E197015" w:rsidR="00A61C22">
        <w:rPr>
          <w:lang w:val="fr-FR"/>
        </w:rPr>
        <w:t>Une API Web côté serveur est une interface de programmation composée d’un ou de plusieurs points de terminaison exposés publiquement à un système de message de demande-réponse défini, généralement exprimé en JSON ou XML, qui est exposé via le Web, le plus souvent au moyen d’un HTTP basé sur serveur Web.</w:t>
      </w:r>
    </w:p>
    <w:p w:rsidRPr="00A61C22" w:rsidR="00383E43" w:rsidRDefault="00A61C22" w14:paraId="66FFFD70" w14:textId="77777777">
      <w:pPr>
        <w:pStyle w:val="Heading4"/>
        <w:rPr>
          <w:lang w:val="fr-FR"/>
        </w:rPr>
      </w:pPr>
      <w:bookmarkStart w:name="X7d284b70c87c5f222ddf8bef10538ece1aab07f" w:id="531"/>
      <w:bookmarkEnd w:id="524"/>
      <w:r w:rsidRPr="0E197015" w:rsidR="00A61C22">
        <w:rPr>
          <w:lang w:val="fr-FR"/>
        </w:rPr>
        <w:t>Information structurée JSON (JavaScript Object Notation)</w:t>
      </w:r>
    </w:p>
    <w:p w:rsidRPr="00A61C22" w:rsidR="00383E43" w:rsidRDefault="00A61C22" w14:paraId="05AAA95A" w14:textId="77777777">
      <w:pPr>
        <w:pStyle w:val="FirstParagraph"/>
        <w:rPr>
          <w:lang w:val="fr-FR"/>
        </w:rPr>
      </w:pPr>
      <w:proofErr w:type="gramStart"/>
      <w:r w:rsidRPr="0E197015" w:rsidR="00A61C22">
        <w:rPr>
          <w:lang w:val="fr-FR"/>
        </w:rPr>
        <w:t>est</w:t>
      </w:r>
      <w:proofErr w:type="gramEnd"/>
      <w:r w:rsidRPr="0E197015" w:rsidR="00A61C22">
        <w:rPr>
          <w:lang w:val="fr-FR"/>
        </w:rPr>
        <w:t xml:space="preserve"> un format de fichier standard ouvert et un format d’échange de données qui utilise du texte lisible par l’homme pour stocker et transmettre des objets de données constitués de paires attribut-valeur et de tableaux (ou d’autres valeurs sérialisables). Il s’agit d’un format de données commun avec une gamme variée de fonctionnalités dans l’échange de données, y compris la communication d’applications Web avec des serveurs.</w:t>
      </w:r>
    </w:p>
    <w:p w:rsidRPr="00A61C22" w:rsidR="00383E43" w:rsidRDefault="00A61C22" w14:paraId="7F2F983D" w14:textId="77777777">
      <w:pPr>
        <w:pStyle w:val="CaptionedFigure"/>
        <w:rPr>
          <w:lang w:val="fr-FR"/>
        </w:rPr>
      </w:pPr>
      <w:r w:rsidRPr="00A61C22">
        <w:rPr>
          <w:noProof/>
          <w:lang w:val="fr-FR"/>
          <w:rPrChange w:author="Philippe Cornichet" w:date="2021-08-12T15:19:00Z" w:id="537">
            <w:rPr>
              <w:noProof/>
            </w:rPr>
          </w:rPrChange>
        </w:rPr>
        <w:lastRenderedPageBreak/>
        <w:drawing>
          <wp:inline distT="0" distB="0" distL="0" distR="0" wp14:anchorId="3DC06E2C" wp14:editId="1A4F6102">
            <wp:extent cx="1167567" cy="1799999"/>
            <wp:effectExtent l="0" t="0" r="0" b="0"/>
            <wp:docPr id="7" name="Picture" descr="Exemple un fichier .JSON"/>
            <wp:cNvGraphicFramePr/>
            <a:graphic xmlns:a="http://schemas.openxmlformats.org/drawingml/2006/main">
              <a:graphicData uri="http://schemas.openxmlformats.org/drawingml/2006/picture">
                <pic:pic xmlns:pic="http://schemas.openxmlformats.org/drawingml/2006/picture">
                  <pic:nvPicPr>
                    <pic:cNvPr id="0" name="Picture" descr="img/json ex.png"/>
                    <pic:cNvPicPr>
                      <a:picLocks noChangeAspect="1" noChangeArrowheads="1"/>
                    </pic:cNvPicPr>
                  </pic:nvPicPr>
                  <pic:blipFill>
                    <a:blip r:embed="rId13"/>
                    <a:stretch>
                      <a:fillRect/>
                    </a:stretch>
                  </pic:blipFill>
                  <pic:spPr bwMode="auto">
                    <a:xfrm>
                      <a:off x="0" y="0"/>
                      <a:ext cx="1167567" cy="1799999"/>
                    </a:xfrm>
                    <a:prstGeom prst="rect">
                      <a:avLst/>
                    </a:prstGeom>
                    <a:noFill/>
                    <a:ln w="9525">
                      <a:noFill/>
                      <a:headEnd/>
                      <a:tailEnd/>
                    </a:ln>
                  </pic:spPr>
                </pic:pic>
              </a:graphicData>
            </a:graphic>
          </wp:inline>
        </w:drawing>
      </w:r>
    </w:p>
    <w:p w:rsidRPr="00A61C22" w:rsidR="00383E43" w:rsidRDefault="00A61C22" w14:paraId="5FF0655A" w14:textId="77777777">
      <w:pPr>
        <w:pStyle w:val="ImageCaption"/>
        <w:rPr>
          <w:lang w:val="fr-FR"/>
        </w:rPr>
      </w:pPr>
      <w:bookmarkStart w:name="fig6" w:id="539"/>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6</w:t>
      </w:r>
      <w:r w:rsidRPr="0E197015">
        <w:rPr>
          <w:lang w:val="fr-FR"/>
        </w:rPr>
        <w:fldChar w:fldCharType="end"/>
      </w:r>
      <w:r w:rsidRPr="0E197015" w:rsidR="00A61C22">
        <w:rPr>
          <w:lang w:val="fr-FR"/>
        </w:rPr>
        <w:t xml:space="preserve">: </w:t>
      </w:r>
      <w:bookmarkEnd w:id="539"/>
      <w:r w:rsidRPr="0E197015" w:rsidR="00A61C22">
        <w:rPr>
          <w:lang w:val="fr-FR"/>
        </w:rPr>
        <w:t xml:space="preserve">Exemple un </w:t>
      </w:r>
      <w:proofErr w:type="gramStart"/>
      <w:r w:rsidRPr="0E197015" w:rsidR="00A61C22">
        <w:rPr>
          <w:lang w:val="fr-FR"/>
        </w:rPr>
        <w:t>fichier .JSON</w:t>
      </w:r>
      <w:proofErr w:type="gramEnd"/>
    </w:p>
    <w:p w:rsidRPr="00A61C22" w:rsidR="00383E43" w:rsidRDefault="00A61C22" w14:paraId="246D1E04" w14:textId="77777777">
      <w:pPr>
        <w:pStyle w:val="Heading4"/>
        <w:rPr>
          <w:lang w:val="fr-FR"/>
        </w:rPr>
      </w:pPr>
      <w:bookmarkStart w:name="endpoints" w:id="550"/>
      <w:bookmarkEnd w:id="531"/>
      <w:proofErr w:type="spellStart"/>
      <w:r w:rsidRPr="0E197015" w:rsidR="00A61C22">
        <w:rPr>
          <w:lang w:val="fr-FR"/>
        </w:rPr>
        <w:t>Endpoints</w:t>
      </w:r>
      <w:proofErr w:type="spellEnd"/>
    </w:p>
    <w:p w:rsidRPr="00A61C22" w:rsidR="00383E43" w:rsidRDefault="00A61C22" w14:paraId="09253DA6" w14:textId="77777777">
      <w:pPr>
        <w:pStyle w:val="FirstParagraph"/>
        <w:rPr>
          <w:lang w:val="fr-FR"/>
        </w:rPr>
      </w:pPr>
      <w:proofErr w:type="gramStart"/>
      <w:r w:rsidRPr="0E197015" w:rsidR="00A61C22">
        <w:rPr>
          <w:lang w:val="fr-FR"/>
        </w:rPr>
        <w:t>sont</w:t>
      </w:r>
      <w:proofErr w:type="gramEnd"/>
      <w:r w:rsidRPr="0E197015" w:rsidR="00A61C22">
        <w:rPr>
          <w:lang w:val="fr-FR"/>
        </w:rPr>
        <w:t xml:space="preserve"> des aspects importants de l’interaction avec les API Web côté serveur, car ils spécifient où se trouvent les ressources accessibles par des logiciels tiers. Généralement l’accès se fait via une URI sur laquelle sont postées les requêtes HTTP, et dont la réponse est donc attendue. Les API Web peuvent être publiques ou privées, cette dernière nécessitant un </w:t>
      </w:r>
      <w:proofErr w:type="spellStart"/>
      <w:r w:rsidRPr="0E197015" w:rsidR="00A61C22">
        <w:rPr>
          <w:lang w:val="fr-FR"/>
        </w:rPr>
        <w:t>token</w:t>
      </w:r>
      <w:proofErr w:type="spellEnd"/>
      <w:r w:rsidRPr="0E197015" w:rsidR="00A61C22">
        <w:rPr>
          <w:lang w:val="fr-FR"/>
        </w:rPr>
        <w:t xml:space="preserve"> d’accès.</w:t>
      </w:r>
    </w:p>
    <w:tbl>
      <w:tblPr>
        <w:tblStyle w:val="Table"/>
        <w:tblW w:w="0" w:type="auto"/>
        <w:tblLook w:val="0000" w:firstRow="0" w:lastRow="0" w:firstColumn="0" w:lastColumn="0" w:noHBand="0" w:noVBand="0"/>
      </w:tblPr>
      <w:tblGrid>
        <w:gridCol w:w="4753"/>
        <w:gridCol w:w="4823"/>
      </w:tblGrid>
      <w:tr w:rsidRPr="00A61C22" w:rsidR="00383E43" w:rsidTr="0E197015" w14:paraId="231642F7" w14:textId="77777777">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74BAB3A3" w14:textId="77777777">
            <w:pPr>
              <w:pStyle w:val="CaptionedFigure"/>
              <w:jc w:val="center"/>
              <w:rPr>
                <w:lang w:val="fr-FR"/>
              </w:rPr>
            </w:pPr>
            <w:r w:rsidRPr="00A61C22">
              <w:rPr>
                <w:noProof/>
                <w:lang w:val="fr-FR"/>
                <w:rPrChange w:author="Philippe Cornichet" w:date="2021-08-12T15:19:00Z" w:id="556">
                  <w:rPr>
                    <w:noProof/>
                  </w:rPr>
                </w:rPrChange>
              </w:rPr>
              <w:drawing>
                <wp:inline distT="0" distB="0" distL="0" distR="0" wp14:anchorId="72494717" wp14:editId="0039347F">
                  <wp:extent cx="2159999" cy="539999"/>
                  <wp:effectExtent l="0" t="0" r="0" b="0"/>
                  <wp:docPr id="8" name="Picture" descr="Exemple endpoints utilisant dans notre projet"/>
                  <wp:cNvGraphicFramePr/>
                  <a:graphic xmlns:a="http://schemas.openxmlformats.org/drawingml/2006/main">
                    <a:graphicData uri="http://schemas.openxmlformats.org/drawingml/2006/picture">
                      <pic:pic xmlns:pic="http://schemas.openxmlformats.org/drawingml/2006/picture">
                        <pic:nvPicPr>
                          <pic:cNvPr id="0" name="Picture" descr="img/ex endpoint 1.png"/>
                          <pic:cNvPicPr>
                            <a:picLocks noChangeAspect="1" noChangeArrowheads="1"/>
                          </pic:cNvPicPr>
                        </pic:nvPicPr>
                        <pic:blipFill>
                          <a:blip r:embed="rId14"/>
                          <a:stretch>
                            <a:fillRect/>
                          </a:stretch>
                        </pic:blipFill>
                        <pic:spPr bwMode="auto">
                          <a:xfrm>
                            <a:off x="0" y="0"/>
                            <a:ext cx="2159999" cy="539999"/>
                          </a:xfrm>
                          <a:prstGeom prst="rect">
                            <a:avLst/>
                          </a:prstGeom>
                          <a:noFill/>
                          <a:ln w="9525">
                            <a:noFill/>
                            <a:headEnd/>
                            <a:tailEnd/>
                          </a:ln>
                        </pic:spPr>
                      </pic:pic>
                    </a:graphicData>
                  </a:graphic>
                </wp:inline>
              </w:drawing>
            </w:r>
          </w:p>
          <w:p w:rsidRPr="00A61C22" w:rsidR="00383E43" w:rsidRDefault="00A61C22" w14:paraId="398A661B" w14:textId="77777777">
            <w:pPr>
              <w:pStyle w:val="ImageCaption"/>
              <w:jc w:val="center"/>
              <w:rPr>
                <w:lang w:val="fr-FR"/>
              </w:rPr>
            </w:pPr>
            <w:bookmarkStart w:name="fig7" w:id="558"/>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7</w:t>
            </w:r>
            <w:r w:rsidRPr="0E197015">
              <w:rPr>
                <w:lang w:val="fr-FR"/>
              </w:rPr>
              <w:fldChar w:fldCharType="end"/>
            </w:r>
            <w:r w:rsidRPr="0E197015" w:rsidR="00A61C22">
              <w:rPr>
                <w:lang w:val="fr-FR"/>
              </w:rPr>
              <w:t xml:space="preserve">: </w:t>
            </w:r>
            <w:bookmarkEnd w:id="558"/>
            <w:r w:rsidRPr="0E197015" w:rsidR="00A61C22">
              <w:rPr>
                <w:lang w:val="fr-FR"/>
              </w:rPr>
              <w:t xml:space="preserve">Exemple </w:t>
            </w:r>
            <w:proofErr w:type="spellStart"/>
            <w:r w:rsidRPr="0E197015" w:rsidR="00A61C22">
              <w:rPr>
                <w:lang w:val="fr-FR"/>
              </w:rPr>
              <w:t>endpoints</w:t>
            </w:r>
            <w:proofErr w:type="spellEnd"/>
            <w:r w:rsidRPr="0E197015" w:rsidR="00A61C22">
              <w:rPr>
                <w:lang w:val="fr-FR"/>
              </w:rPr>
              <w:t xml:space="preserve"> utilisant dans notre projet</w:t>
            </w:r>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0D7BF73F" w14:textId="77777777">
            <w:pPr>
              <w:pStyle w:val="CaptionedFigure"/>
              <w:jc w:val="center"/>
              <w:rPr>
                <w:lang w:val="fr-FR"/>
              </w:rPr>
            </w:pPr>
            <w:r w:rsidRPr="00A61C22">
              <w:rPr>
                <w:noProof/>
                <w:lang w:val="fr-FR"/>
                <w:rPrChange w:author="Philippe Cornichet" w:date="2021-08-12T15:19:00Z" w:id="568">
                  <w:rPr>
                    <w:noProof/>
                  </w:rPr>
                </w:rPrChange>
              </w:rPr>
              <w:drawing>
                <wp:inline distT="0" distB="0" distL="0" distR="0" wp14:anchorId="2D9F986C" wp14:editId="5EA7281F">
                  <wp:extent cx="2159999" cy="539999"/>
                  <wp:effectExtent l="0" t="0" r="0" b="0"/>
                  <wp:docPr id="9" name="Picture" descr="Exemple endpoints utilisant dans notre projet"/>
                  <wp:cNvGraphicFramePr/>
                  <a:graphic xmlns:a="http://schemas.openxmlformats.org/drawingml/2006/main">
                    <a:graphicData uri="http://schemas.openxmlformats.org/drawingml/2006/picture">
                      <pic:pic xmlns:pic="http://schemas.openxmlformats.org/drawingml/2006/picture">
                        <pic:nvPicPr>
                          <pic:cNvPr id="0" name="Picture" descr="img/ex endpoint 2.png"/>
                          <pic:cNvPicPr>
                            <a:picLocks noChangeAspect="1" noChangeArrowheads="1"/>
                          </pic:cNvPicPr>
                        </pic:nvPicPr>
                        <pic:blipFill>
                          <a:blip r:embed="rId15"/>
                          <a:stretch>
                            <a:fillRect/>
                          </a:stretch>
                        </pic:blipFill>
                        <pic:spPr bwMode="auto">
                          <a:xfrm>
                            <a:off x="0" y="0"/>
                            <a:ext cx="2159999" cy="539999"/>
                          </a:xfrm>
                          <a:prstGeom prst="rect">
                            <a:avLst/>
                          </a:prstGeom>
                          <a:noFill/>
                          <a:ln w="9525">
                            <a:noFill/>
                            <a:headEnd/>
                            <a:tailEnd/>
                          </a:ln>
                        </pic:spPr>
                      </pic:pic>
                    </a:graphicData>
                  </a:graphic>
                </wp:inline>
              </w:drawing>
            </w:r>
          </w:p>
          <w:p w:rsidRPr="00A61C22" w:rsidR="00383E43" w:rsidRDefault="00A61C22" w14:paraId="67C8F2C4" w14:textId="77777777">
            <w:pPr>
              <w:pStyle w:val="ImageCaption"/>
              <w:jc w:val="center"/>
              <w:rPr>
                <w:lang w:val="fr-FR"/>
              </w:rPr>
            </w:pPr>
            <w:bookmarkStart w:name="fig8" w:id="570"/>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8</w:t>
            </w:r>
            <w:r w:rsidRPr="0E197015">
              <w:rPr>
                <w:lang w:val="fr-FR"/>
              </w:rPr>
              <w:fldChar w:fldCharType="end"/>
            </w:r>
            <w:r w:rsidRPr="0E197015" w:rsidR="00A61C22">
              <w:rPr>
                <w:lang w:val="fr-FR"/>
              </w:rPr>
              <w:t xml:space="preserve">: </w:t>
            </w:r>
            <w:bookmarkEnd w:id="570"/>
            <w:r w:rsidRPr="0E197015" w:rsidR="00A61C22">
              <w:rPr>
                <w:lang w:val="fr-FR"/>
              </w:rPr>
              <w:t xml:space="preserve">Exemple </w:t>
            </w:r>
            <w:proofErr w:type="spellStart"/>
            <w:r w:rsidRPr="0E197015" w:rsidR="00A61C22">
              <w:rPr>
                <w:lang w:val="fr-FR"/>
              </w:rPr>
              <w:t>endpoints</w:t>
            </w:r>
            <w:proofErr w:type="spellEnd"/>
            <w:r w:rsidRPr="0E197015" w:rsidR="00A61C22">
              <w:rPr>
                <w:lang w:val="fr-FR"/>
              </w:rPr>
              <w:t xml:space="preserve"> utilisant dans notre projet</w:t>
            </w:r>
          </w:p>
        </w:tc>
      </w:tr>
      <w:tr w:rsidRPr="00A61C22" w:rsidR="00383E43" w:rsidTr="0E197015" w14:paraId="313BD055" w14:textId="77777777">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2813B794" w14:textId="77777777">
            <w:pPr>
              <w:pStyle w:val="CaptionedFigure"/>
              <w:jc w:val="center"/>
              <w:rPr>
                <w:lang w:val="fr-FR"/>
              </w:rPr>
            </w:pPr>
            <w:r w:rsidRPr="00A61C22">
              <w:rPr>
                <w:noProof/>
                <w:lang w:val="fr-FR"/>
                <w:rPrChange w:author="Philippe Cornichet" w:date="2021-08-12T15:19:00Z" w:id="580">
                  <w:rPr>
                    <w:noProof/>
                  </w:rPr>
                </w:rPrChange>
              </w:rPr>
              <w:drawing>
                <wp:inline distT="0" distB="0" distL="0" distR="0" wp14:anchorId="4DBB2107" wp14:editId="1EEED55F">
                  <wp:extent cx="2159999" cy="539999"/>
                  <wp:effectExtent l="0" t="0" r="0" b="0"/>
                  <wp:docPr id="10" name="Picture" descr="Exemple endpoints utilisant dans notre projet"/>
                  <wp:cNvGraphicFramePr/>
                  <a:graphic xmlns:a="http://schemas.openxmlformats.org/drawingml/2006/main">
                    <a:graphicData uri="http://schemas.openxmlformats.org/drawingml/2006/picture">
                      <pic:pic xmlns:pic="http://schemas.openxmlformats.org/drawingml/2006/picture">
                        <pic:nvPicPr>
                          <pic:cNvPr id="0" name="Picture" descr="img/ex endpoint 3.png"/>
                          <pic:cNvPicPr>
                            <a:picLocks noChangeAspect="1" noChangeArrowheads="1"/>
                          </pic:cNvPicPr>
                        </pic:nvPicPr>
                        <pic:blipFill>
                          <a:blip r:embed="rId16"/>
                          <a:stretch>
                            <a:fillRect/>
                          </a:stretch>
                        </pic:blipFill>
                        <pic:spPr bwMode="auto">
                          <a:xfrm>
                            <a:off x="0" y="0"/>
                            <a:ext cx="2159999" cy="539999"/>
                          </a:xfrm>
                          <a:prstGeom prst="rect">
                            <a:avLst/>
                          </a:prstGeom>
                          <a:noFill/>
                          <a:ln w="9525">
                            <a:noFill/>
                            <a:headEnd/>
                            <a:tailEnd/>
                          </a:ln>
                        </pic:spPr>
                      </pic:pic>
                    </a:graphicData>
                  </a:graphic>
                </wp:inline>
              </w:drawing>
            </w:r>
          </w:p>
          <w:p w:rsidRPr="00A61C22" w:rsidR="00383E43" w:rsidRDefault="00A61C22" w14:paraId="177664F0" w14:textId="77777777">
            <w:pPr>
              <w:pStyle w:val="ImageCaption"/>
              <w:jc w:val="center"/>
              <w:rPr>
                <w:lang w:val="fr-FR"/>
              </w:rPr>
            </w:pPr>
            <w:bookmarkStart w:name="fig9" w:id="582"/>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9</w:t>
            </w:r>
            <w:r w:rsidRPr="0E197015">
              <w:rPr>
                <w:lang w:val="fr-FR"/>
              </w:rPr>
              <w:fldChar w:fldCharType="end"/>
            </w:r>
            <w:r w:rsidRPr="0E197015" w:rsidR="00A61C22">
              <w:rPr>
                <w:lang w:val="fr-FR"/>
              </w:rPr>
              <w:t xml:space="preserve">: </w:t>
            </w:r>
            <w:bookmarkEnd w:id="582"/>
            <w:r w:rsidRPr="0E197015" w:rsidR="00A61C22">
              <w:rPr>
                <w:lang w:val="fr-FR"/>
              </w:rPr>
              <w:t xml:space="preserve">Exemple </w:t>
            </w:r>
            <w:proofErr w:type="spellStart"/>
            <w:r w:rsidRPr="0E197015" w:rsidR="00A61C22">
              <w:rPr>
                <w:lang w:val="fr-FR"/>
              </w:rPr>
              <w:t>endpoints</w:t>
            </w:r>
            <w:proofErr w:type="spellEnd"/>
            <w:r w:rsidRPr="0E197015" w:rsidR="00A61C22">
              <w:rPr>
                <w:lang w:val="fr-FR"/>
              </w:rPr>
              <w:t xml:space="preserve"> utilisant dans notre projet</w:t>
            </w:r>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340AF932" w14:textId="77777777">
            <w:pPr>
              <w:pStyle w:val="CaptionedFigure"/>
              <w:jc w:val="center"/>
              <w:rPr>
                <w:lang w:val="fr-FR"/>
              </w:rPr>
            </w:pPr>
            <w:r w:rsidRPr="00A61C22">
              <w:rPr>
                <w:noProof/>
                <w:lang w:val="fr-FR"/>
                <w:rPrChange w:author="Philippe Cornichet" w:date="2021-08-12T15:19:00Z" w:id="592">
                  <w:rPr>
                    <w:noProof/>
                  </w:rPr>
                </w:rPrChange>
              </w:rPr>
              <w:drawing>
                <wp:inline distT="0" distB="0" distL="0" distR="0" wp14:anchorId="4B7C7075" wp14:editId="7FF31543">
                  <wp:extent cx="2159999" cy="539999"/>
                  <wp:effectExtent l="0" t="0" r="0" b="0"/>
                  <wp:docPr id="11" name="Picture" descr="Exemple endpoints utilisant dans notre projet"/>
                  <wp:cNvGraphicFramePr/>
                  <a:graphic xmlns:a="http://schemas.openxmlformats.org/drawingml/2006/main">
                    <a:graphicData uri="http://schemas.openxmlformats.org/drawingml/2006/picture">
                      <pic:pic xmlns:pic="http://schemas.openxmlformats.org/drawingml/2006/picture">
                        <pic:nvPicPr>
                          <pic:cNvPr id="0" name="Picture" descr="img/ex endpoint 4.png"/>
                          <pic:cNvPicPr>
                            <a:picLocks noChangeAspect="1" noChangeArrowheads="1"/>
                          </pic:cNvPicPr>
                        </pic:nvPicPr>
                        <pic:blipFill>
                          <a:blip r:embed="rId17"/>
                          <a:stretch>
                            <a:fillRect/>
                          </a:stretch>
                        </pic:blipFill>
                        <pic:spPr bwMode="auto">
                          <a:xfrm>
                            <a:off x="0" y="0"/>
                            <a:ext cx="2159999" cy="539999"/>
                          </a:xfrm>
                          <a:prstGeom prst="rect">
                            <a:avLst/>
                          </a:prstGeom>
                          <a:noFill/>
                          <a:ln w="9525">
                            <a:noFill/>
                            <a:headEnd/>
                            <a:tailEnd/>
                          </a:ln>
                        </pic:spPr>
                      </pic:pic>
                    </a:graphicData>
                  </a:graphic>
                </wp:inline>
              </w:drawing>
            </w:r>
          </w:p>
          <w:p w:rsidRPr="00A61C22" w:rsidR="00383E43" w:rsidRDefault="00A61C22" w14:paraId="2406BADF" w14:textId="77777777">
            <w:pPr>
              <w:pStyle w:val="ImageCaption"/>
              <w:jc w:val="center"/>
              <w:rPr>
                <w:lang w:val="fr-FR"/>
              </w:rPr>
            </w:pPr>
            <w:bookmarkStart w:name="fig10" w:id="594"/>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10</w:t>
            </w:r>
            <w:r w:rsidRPr="0E197015">
              <w:rPr>
                <w:lang w:val="fr-FR"/>
              </w:rPr>
              <w:fldChar w:fldCharType="end"/>
            </w:r>
            <w:r w:rsidRPr="0E197015" w:rsidR="00A61C22">
              <w:rPr>
                <w:lang w:val="fr-FR"/>
              </w:rPr>
              <w:t xml:space="preserve">: </w:t>
            </w:r>
            <w:bookmarkEnd w:id="594"/>
            <w:r w:rsidRPr="0E197015" w:rsidR="00A61C22">
              <w:rPr>
                <w:lang w:val="fr-FR"/>
              </w:rPr>
              <w:t xml:space="preserve">Exemple </w:t>
            </w:r>
            <w:proofErr w:type="spellStart"/>
            <w:r w:rsidRPr="0E197015" w:rsidR="00A61C22">
              <w:rPr>
                <w:lang w:val="fr-FR"/>
              </w:rPr>
              <w:t>endpoints</w:t>
            </w:r>
            <w:proofErr w:type="spellEnd"/>
            <w:r w:rsidRPr="0E197015" w:rsidR="00A61C22">
              <w:rPr>
                <w:lang w:val="fr-FR"/>
              </w:rPr>
              <w:t xml:space="preserve"> utilisant dans notre projet</w:t>
            </w:r>
          </w:p>
        </w:tc>
      </w:tr>
    </w:tbl>
    <w:p w:rsidRPr="00A61C22" w:rsidR="00383E43" w:rsidRDefault="00A61C22" w14:paraId="5EB4261E" w14:textId="77777777">
      <w:pPr>
        <w:pStyle w:val="Heading4"/>
        <w:rPr>
          <w:lang w:val="fr-FR"/>
        </w:rPr>
      </w:pPr>
      <w:bookmarkStart w:name="le-protocole-rest" w:id="604"/>
      <w:bookmarkEnd w:id="550"/>
      <w:r w:rsidRPr="0E197015" w:rsidR="00A61C22">
        <w:rPr>
          <w:lang w:val="fr-FR"/>
        </w:rPr>
        <w:t>Le protocole REST</w:t>
      </w:r>
    </w:p>
    <w:p w:rsidRPr="00A61C22" w:rsidR="00383E43" w:rsidRDefault="00A61C22" w14:paraId="4027338D" w14:textId="2C77345D">
      <w:pPr>
        <w:pStyle w:val="FirstParagraph"/>
        <w:rPr>
          <w:lang w:val="fr-FR"/>
        </w:rPr>
      </w:pPr>
      <w:r w:rsidRPr="0E197015" w:rsidR="00A61C22">
        <w:rPr>
          <w:lang w:val="fr-FR"/>
        </w:rPr>
        <w:t>(</w:t>
      </w:r>
      <w:proofErr w:type="spellStart"/>
      <w:r w:rsidRPr="0E197015" w:rsidR="00A61C22">
        <w:rPr>
          <w:lang w:val="fr-FR"/>
        </w:rPr>
        <w:t>REpresentational</w:t>
      </w:r>
      <w:proofErr w:type="spellEnd"/>
      <w:r w:rsidRPr="0E197015" w:rsidR="00A61C22">
        <w:rPr>
          <w:lang w:val="fr-FR"/>
        </w:rPr>
        <w:t xml:space="preserve"> State Transfer) constitue un style architectural et un mode de communication fréquemment utilisé dans le développement de services Web. REST </w:t>
      </w:r>
      <w:del w:author="Tien Thanh Le" w:date="2021-08-13T13:51:03.851Z" w:id="1885031396">
        <w:r w:rsidRPr="0E197015" w:rsidDel="00A61C22">
          <w:rPr>
            <w:lang w:val="fr-FR"/>
          </w:rPr>
          <w:delText>ultilise</w:delText>
        </w:r>
      </w:del>
      <w:ins w:author="Tien Thanh Le" w:date="2021-08-13T13:51:03.851Z" w:id="1690202456">
        <w:r w:rsidRPr="0E197015" w:rsidR="56303C7D">
          <w:rPr>
            <w:lang w:val="fr-FR"/>
          </w:rPr>
          <w:t>utilise</w:t>
        </w:r>
      </w:ins>
      <w:r w:rsidRPr="0E197015" w:rsidR="00A61C22">
        <w:rPr>
          <w:lang w:val="fr-FR"/>
        </w:rPr>
        <w:t xml:space="preserve"> les méthodes HTTP et il s’articule autour d’une ressource où chaque composant est une ressource et une ressource est accessible par une interface commune à l’aide de méthodes standard HTTP.</w:t>
      </w:r>
    </w:p>
    <w:p w:rsidRPr="00A61C22" w:rsidR="00383E43" w:rsidRDefault="00A61C22" w14:paraId="3AF17C38" w14:textId="77777777">
      <w:pPr>
        <w:pStyle w:val="Heading4"/>
        <w:rPr>
          <w:lang w:val="fr-FR"/>
        </w:rPr>
      </w:pPr>
      <w:bookmarkStart w:name="méthodes-http" w:id="609"/>
      <w:bookmarkEnd w:id="604"/>
      <w:r w:rsidRPr="0E197015" w:rsidR="00A61C22">
        <w:rPr>
          <w:lang w:val="fr-FR"/>
        </w:rPr>
        <w:t>Méthodes HTTP</w:t>
      </w:r>
    </w:p>
    <w:p w:rsidRPr="00A61C22" w:rsidR="00383E43" w:rsidRDefault="00A61C22" w14:paraId="5D373B92" w14:textId="77777777">
      <w:pPr>
        <w:pStyle w:val="FirstParagraph"/>
        <w:rPr>
          <w:lang w:val="fr-FR"/>
        </w:rPr>
      </w:pPr>
      <w:r>
        <w:br/>
      </w:r>
      <w:r w:rsidRPr="0E197015" w:rsidR="00A61C22">
        <w:rPr>
          <w:lang w:val="fr-FR"/>
        </w:rPr>
        <w:t>Les quatre méthodes HTTP suivantes sont couramment utilisées dans l’architecture basée sur REST.</w:t>
      </w:r>
    </w:p>
    <w:p w:rsidRPr="00A61C22" w:rsidR="00383E43" w:rsidRDefault="00A61C22" w14:paraId="2AF537F7" w14:textId="77777777">
      <w:pPr>
        <w:numPr>
          <w:ilvl w:val="0"/>
          <w:numId w:val="9"/>
        </w:numPr>
        <w:rPr>
          <w:lang w:val="fr-FR"/>
        </w:rPr>
      </w:pPr>
      <w:r w:rsidRPr="0E197015" w:rsidR="00A61C22">
        <w:rPr>
          <w:lang w:val="fr-FR"/>
        </w:rPr>
        <w:t>HTTP GET est utilisé pour fournir un accès en lecture seule à une ressource.</w:t>
      </w:r>
    </w:p>
    <w:p w:rsidRPr="00A61C22" w:rsidR="00383E43" w:rsidRDefault="00A61C22" w14:paraId="1C70D619" w14:textId="77777777">
      <w:pPr>
        <w:numPr>
          <w:ilvl w:val="0"/>
          <w:numId w:val="9"/>
        </w:numPr>
        <w:rPr>
          <w:lang w:val="fr-FR"/>
        </w:rPr>
      </w:pPr>
      <w:r w:rsidRPr="0E197015" w:rsidR="00A61C22">
        <w:rPr>
          <w:lang w:val="fr-FR"/>
        </w:rPr>
        <w:t>HTTP PUT est utilisé pour créer une nouvelle ressource.</w:t>
      </w:r>
    </w:p>
    <w:p w:rsidRPr="00A61C22" w:rsidR="00383E43" w:rsidRDefault="00A61C22" w14:paraId="2FD24EFB" w14:textId="77777777">
      <w:pPr>
        <w:numPr>
          <w:ilvl w:val="0"/>
          <w:numId w:val="9"/>
        </w:numPr>
        <w:rPr>
          <w:lang w:val="fr-FR"/>
        </w:rPr>
      </w:pPr>
      <w:r w:rsidRPr="0E197015" w:rsidR="00A61C22">
        <w:rPr>
          <w:lang w:val="fr-FR"/>
        </w:rPr>
        <w:t>HTTP DELETE est utilisé pour supprimer une ressource.</w:t>
      </w:r>
    </w:p>
    <w:p w:rsidRPr="00A61C22" w:rsidR="00383E43" w:rsidRDefault="00A61C22" w14:paraId="322CBB1E" w14:textId="77777777">
      <w:pPr>
        <w:numPr>
          <w:ilvl w:val="0"/>
          <w:numId w:val="9"/>
        </w:numPr>
        <w:rPr>
          <w:lang w:val="fr-FR"/>
        </w:rPr>
      </w:pPr>
      <w:r w:rsidRPr="0E197015" w:rsidR="00A61C22">
        <w:rPr>
          <w:lang w:val="fr-FR"/>
        </w:rPr>
        <w:t>HTTP POST est utilisé pour mettre à jour une ressource existante ou créer une nouvelle ressource.</w:t>
      </w:r>
    </w:p>
    <w:p w:rsidRPr="00A61C22" w:rsidR="00383E43" w:rsidRDefault="00A61C22" w14:paraId="79132FC2" w14:textId="77777777">
      <w:pPr>
        <w:pStyle w:val="Heading4"/>
        <w:rPr>
          <w:lang w:val="fr-FR"/>
        </w:rPr>
      </w:pPr>
      <w:bookmarkStart w:name="api-web-restful" w:id="622"/>
      <w:bookmarkEnd w:id="609"/>
      <w:r w:rsidRPr="0E197015" w:rsidR="00A61C22">
        <w:rPr>
          <w:lang w:val="fr-FR"/>
        </w:rPr>
        <w:t>API Web RESTful</w:t>
      </w:r>
    </w:p>
    <w:p w:rsidRPr="00A61C22" w:rsidR="00383E43" w:rsidRDefault="00A61C22" w14:paraId="701C18B7" w14:textId="77777777">
      <w:pPr>
        <w:pStyle w:val="FirstParagraph"/>
        <w:rPr>
          <w:lang w:val="fr-FR"/>
        </w:rPr>
      </w:pPr>
      <w:r>
        <w:br/>
      </w:r>
      <w:r w:rsidRPr="0E197015" w:rsidR="00A61C22">
        <w:rPr>
          <w:lang w:val="fr-FR"/>
        </w:rPr>
        <w:t>Un service Web est un ensemble de protocoles et de normes ouverts utilisés pour échanger des données entre des applications ou des systèmes. Les applications logicielles écrites dans divers langages de programmation et exécutées sur diverses plates-formes peuvent utiliser des services Web pour échanger des données sur des réseaux informatiques comme Internet d’une manière similaire à la communication interprocessus sur un seul ordinateur. Cette interopérabilité est due à l’utilisation de standards ouverts.</w:t>
      </w:r>
      <w:r>
        <w:br/>
      </w:r>
      <w:r w:rsidRPr="0E197015" w:rsidR="00A61C22">
        <w:rPr>
          <w:lang w:val="fr-FR"/>
        </w:rPr>
        <w:t>Les services Web basés sur l’architecture REST sont appelés services Web RESTful. Ces webservices utilisent des méthodes HTTP pour implémenter le concept d’architecture REST. Un service Web RESTful définit généralement un URI, Uniform Resource Identifier un service, qui fournit une représentation des ressources telles que JSON et un ensemble de méthodes HTTP</w:t>
      </w:r>
    </w:p>
    <w:p w:rsidRPr="00A61C22" w:rsidR="00383E43" w:rsidRDefault="00A61C22" w14:paraId="00ED0C69" w14:textId="77777777">
      <w:pPr>
        <w:pStyle w:val="CaptionedFigure"/>
        <w:rPr>
          <w:lang w:val="fr-FR"/>
        </w:rPr>
      </w:pPr>
      <w:r w:rsidRPr="00A61C22">
        <w:rPr>
          <w:noProof/>
          <w:lang w:val="fr-FR"/>
          <w:rPrChange w:author="Philippe Cornichet" w:date="2021-08-12T15:19:00Z" w:id="628">
            <w:rPr>
              <w:noProof/>
            </w:rPr>
          </w:rPrChange>
        </w:rPr>
        <w:drawing>
          <wp:inline distT="0" distB="0" distL="0" distR="0" wp14:anchorId="2B83A699" wp14:editId="749B0DC7">
            <wp:extent cx="3599999" cy="1147557"/>
            <wp:effectExtent l="0" t="0" r="0" b="0"/>
            <wp:docPr id="12" name="Picture" descr="Le principle de l’architecture REST "/>
            <wp:cNvGraphicFramePr/>
            <a:graphic xmlns:a="http://schemas.openxmlformats.org/drawingml/2006/main">
              <a:graphicData uri="http://schemas.openxmlformats.org/drawingml/2006/picture">
                <pic:pic xmlns:pic="http://schemas.openxmlformats.org/drawingml/2006/picture">
                  <pic:nvPicPr>
                    <pic:cNvPr id="0" name="Picture" descr="img/api-rest-architecture.png"/>
                    <pic:cNvPicPr>
                      <a:picLocks noChangeAspect="1" noChangeArrowheads="1"/>
                    </pic:cNvPicPr>
                  </pic:nvPicPr>
                  <pic:blipFill>
                    <a:blip r:embed="rId18"/>
                    <a:stretch>
                      <a:fillRect/>
                    </a:stretch>
                  </pic:blipFill>
                  <pic:spPr bwMode="auto">
                    <a:xfrm>
                      <a:off x="0" y="0"/>
                      <a:ext cx="3599999" cy="1147557"/>
                    </a:xfrm>
                    <a:prstGeom prst="rect">
                      <a:avLst/>
                    </a:prstGeom>
                    <a:noFill/>
                    <a:ln w="9525">
                      <a:noFill/>
                      <a:headEnd/>
                      <a:tailEnd/>
                    </a:ln>
                  </pic:spPr>
                </pic:pic>
              </a:graphicData>
            </a:graphic>
          </wp:inline>
        </w:drawing>
      </w:r>
    </w:p>
    <w:p w:rsidRPr="00A61C22" w:rsidR="00383E43" w:rsidRDefault="00A61C22" w14:paraId="2101C93A" w14:textId="641367DC">
      <w:pPr>
        <w:pStyle w:val="ImageCaption"/>
        <w:rPr>
          <w:lang w:val="fr-FR"/>
        </w:rPr>
      </w:pPr>
      <w:bookmarkStart w:name="fig11" w:id="630"/>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11</w:t>
      </w:r>
      <w:r w:rsidRPr="0E197015">
        <w:rPr>
          <w:lang w:val="fr-FR"/>
        </w:rPr>
        <w:fldChar w:fldCharType="end"/>
      </w:r>
      <w:r w:rsidRPr="0E197015" w:rsidR="00A61C22">
        <w:rPr>
          <w:lang w:val="fr-FR"/>
        </w:rPr>
        <w:t xml:space="preserve">: </w:t>
      </w:r>
      <w:bookmarkEnd w:id="630"/>
      <w:r w:rsidRPr="0E197015" w:rsidR="00A61C22">
        <w:rPr>
          <w:lang w:val="fr-FR"/>
        </w:rPr>
        <w:t xml:space="preserve">Le </w:t>
      </w:r>
      <w:del w:author="Tien Thanh Le" w:date="2021-08-13T13:51:07.423Z" w:id="1460228576">
        <w:r w:rsidRPr="0E197015" w:rsidDel="00A61C22">
          <w:rPr>
            <w:lang w:val="fr-FR"/>
          </w:rPr>
          <w:delText>principle</w:delText>
        </w:r>
      </w:del>
      <w:ins w:author="Tien Thanh Le" w:date="2021-08-13T13:51:07.423Z" w:id="1395789951">
        <w:r w:rsidRPr="0E197015" w:rsidR="5B81C9F1">
          <w:rPr>
            <w:lang w:val="fr-FR"/>
          </w:rPr>
          <w:t>principale</w:t>
        </w:r>
      </w:ins>
      <w:r w:rsidRPr="0E197015" w:rsidR="00A61C22">
        <w:rPr>
          <w:lang w:val="fr-FR"/>
        </w:rPr>
        <w:t xml:space="preserve"> de l’architecture REST </w:t>
      </w:r>
    </w:p>
    <w:p w:rsidRPr="00A61C22" w:rsidR="00383E43" w:rsidRDefault="00A61C22" w14:paraId="5C916892" w14:textId="77777777">
      <w:pPr>
        <w:pStyle w:val="BodyText"/>
        <w:rPr>
          <w:lang w:val="fr-FR"/>
        </w:rPr>
      </w:pPr>
      <w:r w:rsidRPr="0E197015" w:rsidR="00A61C22">
        <w:rPr>
          <w:lang w:val="fr-FR"/>
        </w:rPr>
        <w:t xml:space="preserve">L’API REST nous offre certains avantages </w:t>
      </w:r>
      <w:proofErr w:type="gramStart"/>
      <w:r w:rsidRPr="0E197015" w:rsidR="00A61C22">
        <w:rPr>
          <w:lang w:val="fr-FR"/>
        </w:rPr>
        <w:t>comme:</w:t>
      </w:r>
      <w:proofErr w:type="gramEnd"/>
    </w:p>
    <w:p w:rsidRPr="00A61C22" w:rsidR="00383E43" w:rsidRDefault="00A61C22" w14:paraId="51659EB7" w14:textId="77777777">
      <w:pPr>
        <w:numPr>
          <w:ilvl w:val="0"/>
          <w:numId w:val="10"/>
        </w:numPr>
        <w:rPr>
          <w:lang w:val="fr-FR"/>
        </w:rPr>
      </w:pPr>
      <w:r w:rsidRPr="0E197015" w:rsidR="00A61C22">
        <w:rPr>
          <w:lang w:val="fr-FR"/>
        </w:rPr>
        <w:t>Les services Web RESTful sont faciles à exploiter à l’aide de la plupart des outils</w:t>
      </w:r>
    </w:p>
    <w:p w:rsidRPr="00A61C22" w:rsidR="00383E43" w:rsidRDefault="00A61C22" w14:paraId="4286A367" w14:textId="77777777">
      <w:pPr>
        <w:numPr>
          <w:ilvl w:val="0"/>
          <w:numId w:val="10"/>
        </w:numPr>
        <w:rPr>
          <w:lang w:val="fr-FR"/>
        </w:rPr>
      </w:pPr>
      <w:r w:rsidRPr="0E197015" w:rsidR="00A61C22">
        <w:rPr>
          <w:lang w:val="fr-FR"/>
        </w:rPr>
        <w:t>REST est conçu pour une utilisation sur un Internet/Web ouvert. Il constitue un meilleur choix pour les applications Web et à plus forte raison pour les plateformes en Cloud.</w:t>
      </w:r>
    </w:p>
    <w:p w:rsidRPr="00A61C22" w:rsidR="00383E43" w:rsidRDefault="00A61C22" w14:paraId="423786DA" w14:textId="77777777">
      <w:pPr>
        <w:numPr>
          <w:ilvl w:val="0"/>
          <w:numId w:val="10"/>
        </w:numPr>
        <w:rPr>
          <w:lang w:val="fr-FR"/>
        </w:rPr>
      </w:pPr>
      <w:r w:rsidRPr="0E197015" w:rsidR="00A61C22">
        <w:rPr>
          <w:lang w:val="fr-FR"/>
        </w:rPr>
        <w:t>Le protocole REST associe des bonnes performances à un coût moindre à long terme</w:t>
      </w:r>
    </w:p>
    <w:p w:rsidRPr="00A61C22" w:rsidR="00383E43" w:rsidRDefault="00A61C22" w14:paraId="673D2A44" w14:textId="1A6FB2D5">
      <w:pPr>
        <w:pStyle w:val="Heading2"/>
        <w:rPr>
          <w:lang w:val="fr-FR"/>
        </w:rPr>
      </w:pPr>
      <w:bookmarkStart w:name="X069a90986479b9a58aec810d528d76649739c8f" w:id="649"/>
      <w:bookmarkEnd w:id="409"/>
      <w:bookmarkEnd w:id="521"/>
      <w:bookmarkEnd w:id="622"/>
      <w:del w:author="Tien Thanh Le" w:date="2021-08-13T13:51:12.634Z" w:id="1534222551">
        <w:r w:rsidRPr="0E197015" w:rsidDel="00A61C22">
          <w:rPr>
            <w:lang w:val="fr-FR"/>
          </w:rPr>
          <w:delText>Dévelopement</w:delText>
        </w:r>
      </w:del>
      <w:ins w:author="Tien Thanh Le" w:date="2021-08-13T13:51:12.635Z" w:id="1800575409">
        <w:r w:rsidRPr="0E197015" w:rsidR="05312844">
          <w:rPr>
            <w:lang w:val="fr-FR"/>
          </w:rPr>
          <w:t>Développement</w:t>
        </w:r>
      </w:ins>
      <w:r w:rsidRPr="0E197015" w:rsidR="00A61C22">
        <w:rPr>
          <w:lang w:val="fr-FR"/>
        </w:rPr>
        <w:t xml:space="preserve"> API REST avec Node.js et Express</w:t>
      </w:r>
    </w:p>
    <w:p w:rsidRPr="00A61C22" w:rsidR="00383E43" w:rsidRDefault="00A61C22" w14:paraId="308B6113" w14:textId="77777777">
      <w:pPr>
        <w:pStyle w:val="Heading3"/>
        <w:rPr>
          <w:lang w:val="fr-FR"/>
        </w:rPr>
      </w:pPr>
      <w:bookmarkStart w:name="node.js-et-framework-express" w:id="652"/>
      <w:r w:rsidRPr="0E197015" w:rsidR="00A61C22">
        <w:rPr>
          <w:lang w:val="fr-FR"/>
        </w:rPr>
        <w:t>Node.js et Framework Express</w:t>
      </w:r>
    </w:p>
    <w:p w:rsidRPr="00A61C22" w:rsidR="00383E43" w:rsidRDefault="00A61C22" w14:paraId="6E17DEBB" w14:textId="77777777">
      <w:pPr>
        <w:pStyle w:val="Heading4"/>
        <w:rPr>
          <w:lang w:val="fr-FR"/>
        </w:rPr>
      </w:pPr>
      <w:bookmarkStart w:name="nodejs" w:id="655"/>
      <w:proofErr w:type="spellStart"/>
      <w:r w:rsidRPr="0E197015" w:rsidR="00A61C22">
        <w:rPr>
          <w:lang w:val="fr-FR"/>
        </w:rPr>
        <w:t>NodeJS</w:t>
      </w:r>
      <w:proofErr w:type="spellEnd"/>
    </w:p>
    <w:p w:rsidRPr="00A61C22" w:rsidR="00383E43" w:rsidRDefault="00A61C22" w14:paraId="24C89B0E" w14:textId="77777777">
      <w:pPr>
        <w:pStyle w:val="FirstParagraph"/>
        <w:rPr>
          <w:lang w:val="fr-FR"/>
        </w:rPr>
      </w:pPr>
      <w:proofErr w:type="spellStart"/>
      <w:r w:rsidRPr="0E197015" w:rsidR="00A61C22">
        <w:rPr>
          <w:lang w:val="fr-FR"/>
        </w:rPr>
        <w:t>NodeJS</w:t>
      </w:r>
      <w:proofErr w:type="spellEnd"/>
      <w:r w:rsidRPr="0E197015" w:rsidR="00A61C22">
        <w:rPr>
          <w:lang w:val="fr-FR"/>
        </w:rPr>
        <w:t xml:space="preserve"> est entièrement piloté par les événements. Fondamentalement, le serveur se compose d’un thread traitant un événement après l’autre.</w:t>
      </w:r>
      <w:r>
        <w:br/>
      </w:r>
    </w:p>
    <w:p w:rsidRPr="00A61C22" w:rsidR="00383E43" w:rsidRDefault="00A61C22" w14:paraId="3EF129F3" w14:textId="77777777">
      <w:pPr>
        <w:pStyle w:val="BodyText"/>
        <w:rPr>
          <w:lang w:val="fr-FR"/>
        </w:rPr>
      </w:pPr>
      <w:r w:rsidRPr="00A61C22" w:rsidR="00A61C22">
        <w:rPr>
          <w:lang w:val="fr-FR"/>
        </w:rPr>
        <w:t xml:space="preserve">l0.6 </w:t>
      </w:r>
      <w:r w:rsidRPr="00A61C22">
        <w:rPr>
          <w:noProof/>
          <w:lang w:val="fr-FR"/>
          <w:rPrChange w:author="Philippe Cornichet" w:date="2021-08-12T15:19:00Z" w:id="662">
            <w:rPr>
              <w:noProof/>
            </w:rPr>
          </w:rPrChange>
        </w:rPr>
        <w:drawing>
          <wp:inline distT="0" distB="0" distL="0" distR="0" wp14:anchorId="7B6C6F18" wp14:editId="09EEE9D4">
            <wp:extent cx="5334000" cy="3088993"/>
            <wp:effectExtent l="0" t="0" r="0" b="0"/>
            <wp:docPr id="13" name="Picture" descr="image"/>
            <wp:cNvGraphicFramePr/>
            <a:graphic xmlns:a="http://schemas.openxmlformats.org/drawingml/2006/main">
              <a:graphicData uri="http://schemas.openxmlformats.org/drawingml/2006/picture">
                <pic:pic xmlns:pic="http://schemas.openxmlformats.org/drawingml/2006/picture">
                  <pic:nvPicPr>
                    <pic:cNvPr id="0" name="Picture" descr="img/nodejs works.png"/>
                    <pic:cNvPicPr>
                      <a:picLocks noChangeAspect="1" noChangeArrowheads="1"/>
                    </pic:cNvPicPr>
                  </pic:nvPicPr>
                  <pic:blipFill>
                    <a:blip r:embed="rId19"/>
                    <a:stretch>
                      <a:fillRect/>
                    </a:stretch>
                  </pic:blipFill>
                  <pic:spPr bwMode="auto">
                    <a:xfrm>
                      <a:off x="0" y="0"/>
                      <a:ext cx="5334000" cy="3088993"/>
                    </a:xfrm>
                    <a:prstGeom prst="rect">
                      <a:avLst/>
                    </a:prstGeom>
                    <a:noFill/>
                    <a:ln w="9525">
                      <a:noFill/>
                      <a:headEnd/>
                      <a:tailEnd/>
                    </a:ln>
                  </pic:spPr>
                </pic:pic>
              </a:graphicData>
            </a:graphic>
          </wp:inline>
        </w:drawing>
      </w:r>
    </w:p>
    <w:p w:rsidRPr="00A61C22" w:rsidR="00383E43" w:rsidRDefault="00A61C22" w14:paraId="44E31C27" w14:textId="049BCC40">
      <w:pPr>
        <w:pStyle w:val="BodyText"/>
        <w:rPr>
          <w:lang w:val="fr-FR"/>
        </w:rPr>
      </w:pPr>
      <w:r w:rsidRPr="0E197015" w:rsidR="00A61C22">
        <w:rPr>
          <w:lang w:val="fr-FR"/>
        </w:rPr>
        <w:t>Une nouvelle demande entrante est un type d’événement. Le serveur commence à le traiter et lorsqu’il y a une opération d’E/S bloquante, il n’attend pas qu’elle se termine et enregistre à la place une fonction de rappel. Le serveur commence alors immédiatement à traiter un autre événement (peut-être une autre demande). Lorsque l’opération IO est terminée, c’est un autre type d’événement, et le serveur le traitera (c’est-à-dire continuera à travailler sur la demande) en exécutant le rappel dès qu’il en aura le temps.</w:t>
      </w:r>
      <w:r>
        <w:br/>
      </w:r>
      <w:r w:rsidRPr="0E197015" w:rsidR="00A61C22">
        <w:rPr>
          <w:lang w:val="fr-FR"/>
        </w:rPr>
        <w:t xml:space="preserve">Le principal avantage d’un serveur Node.js est qu’il peut gérer beaucoup plus de trafic qu’un serveur conventionnel. Les autres serveurs sont multithreads, ce qui signifie que chaque client, lorsqu’il est connecté au site Web, obtient son propre thread. Chaque thread s’occupe des requêtes faites par son client. Avec Node.js, alors qu’il n’y a qu’un seul thread (la boucle d’événement - </w:t>
      </w:r>
      <w:proofErr w:type="spellStart"/>
      <w:r w:rsidRPr="0E197015" w:rsidR="00A61C22">
        <w:rPr>
          <w:lang w:val="fr-FR"/>
        </w:rPr>
        <w:t>event</w:t>
      </w:r>
      <w:proofErr w:type="spellEnd"/>
      <w:r w:rsidRPr="0E197015" w:rsidR="00A61C22">
        <w:rPr>
          <w:lang w:val="fr-FR"/>
        </w:rPr>
        <w:t xml:space="preserve"> </w:t>
      </w:r>
      <w:proofErr w:type="spellStart"/>
      <w:r w:rsidRPr="0E197015" w:rsidR="00A61C22">
        <w:rPr>
          <w:lang w:val="fr-FR"/>
        </w:rPr>
        <w:t>loop</w:t>
      </w:r>
      <w:proofErr w:type="spellEnd"/>
      <w:r w:rsidRPr="0E197015" w:rsidR="00A61C22">
        <w:rPr>
          <w:lang w:val="fr-FR"/>
        </w:rPr>
        <w:t xml:space="preserve">), lorsqu’une requête est faite, la boucle d’événement peut la passer à une autre fonction à exécuter puis quand elle obtient </w:t>
      </w:r>
      <w:del w:author="Tien Thanh Le" w:date="2021-08-13T13:51:19.761Z" w:id="182065639">
        <w:r w:rsidRPr="0E197015" w:rsidDel="00A61C22">
          <w:rPr>
            <w:lang w:val="fr-FR"/>
          </w:rPr>
          <w:delText>terminé</w:delText>
        </w:r>
      </w:del>
      <w:ins w:author="Tien Thanh Le" w:date="2021-08-13T13:51:19.761Z" w:id="855691899">
        <w:r w:rsidRPr="0E197015" w:rsidR="7B90F55F">
          <w:rPr>
            <w:lang w:val="fr-FR"/>
          </w:rPr>
          <w:t>terminer</w:t>
        </w:r>
      </w:ins>
      <w:r w:rsidRPr="0E197015" w:rsidR="00A61C22">
        <w:rPr>
          <w:lang w:val="fr-FR"/>
        </w:rPr>
        <w:t xml:space="preserve"> et renvoyé à l’utilisateur l’interaction se termine. Il n’est pas nécessaire d’avoir une connexion ouverte (thread) à tout moment car elle est pilotée par les </w:t>
      </w:r>
      <w:r w:rsidRPr="0E197015" w:rsidR="00A61C22">
        <w:rPr>
          <w:lang w:val="fr-FR"/>
        </w:rPr>
        <w:t>événements(</w:t>
      </w:r>
      <w:proofErr w:type="spellStart"/>
      <w:r w:rsidRPr="0E197015" w:rsidR="00A61C22">
        <w:rPr>
          <w:lang w:val="fr-FR"/>
        </w:rPr>
        <w:t>event</w:t>
      </w:r>
      <w:proofErr w:type="spellEnd"/>
      <w:r w:rsidRPr="0E197015" w:rsidR="00A61C22">
        <w:rPr>
          <w:lang w:val="fr-FR"/>
        </w:rPr>
        <w:t>-drivent structure). Cela signifie qu’un serveur Node.js peut accueillir plus de clients, avec la même quantité de mémoire, qu’un autre serveur multithread.</w:t>
      </w:r>
    </w:p>
    <w:p w:rsidRPr="00A61C22" w:rsidR="00383E43" w:rsidRDefault="00A61C22" w14:paraId="57BBEBF1" w14:textId="77777777">
      <w:pPr>
        <w:pStyle w:val="Heading4"/>
        <w:rPr>
          <w:lang w:val="fr-FR"/>
        </w:rPr>
      </w:pPr>
      <w:bookmarkStart w:name="expressjs" w:id="671"/>
      <w:bookmarkEnd w:id="655"/>
      <w:proofErr w:type="spellStart"/>
      <w:r w:rsidRPr="0E197015" w:rsidR="00A61C22">
        <w:rPr>
          <w:lang w:val="fr-FR"/>
        </w:rPr>
        <w:t>ExpressJS</w:t>
      </w:r>
      <w:proofErr w:type="spellEnd"/>
    </w:p>
    <w:p w:rsidRPr="00A61C22" w:rsidR="00383E43" w:rsidRDefault="00A61C22" w14:paraId="5F576C58" w14:textId="290659CD">
      <w:pPr>
        <w:pStyle w:val="FirstParagraph"/>
        <w:rPr>
          <w:lang w:val="fr-FR"/>
        </w:rPr>
      </w:pPr>
      <w:r w:rsidRPr="0E197015" w:rsidR="00A61C22">
        <w:rPr>
          <w:lang w:val="fr-FR"/>
        </w:rPr>
        <w:t xml:space="preserve">Express.js est un </w:t>
      </w:r>
      <w:del w:author="Tien Thanh Le" w:date="2021-08-13T13:51:33.325Z" w:id="1277888605">
        <w:r w:rsidRPr="0E197015" w:rsidDel="00A61C22">
          <w:rPr>
            <w:lang w:val="fr-FR"/>
          </w:rPr>
          <w:delText>framework</w:delText>
        </w:r>
      </w:del>
      <w:ins w:author="Tien Thanh Le" w:date="2021-08-13T13:51:33.326Z" w:id="132759136">
        <w:r w:rsidRPr="0E197015" w:rsidR="278DAF72">
          <w:rPr>
            <w:lang w:val="fr-FR"/>
          </w:rPr>
          <w:t>Framework</w:t>
        </w:r>
      </w:ins>
      <w:r w:rsidRPr="0E197015" w:rsidR="00A61C22">
        <w:rPr>
          <w:lang w:val="fr-FR"/>
        </w:rPr>
        <w:t xml:space="preserve"> d’applications Web gratuit et open source pour Node.js. Il est utilisé pour concevoir et créer une API Web plus rapidement et plus facilement que d’utiliser uniquement Node. </w:t>
      </w:r>
      <w:proofErr w:type="spellStart"/>
      <w:r w:rsidRPr="0E197015" w:rsidR="00A61C22">
        <w:rPr>
          <w:lang w:val="fr-FR"/>
        </w:rPr>
        <w:t>ExpressJs</w:t>
      </w:r>
      <w:proofErr w:type="spellEnd"/>
      <w:r w:rsidRPr="0E197015" w:rsidR="00A61C22">
        <w:rPr>
          <w:lang w:val="fr-FR"/>
        </w:rPr>
        <w:t xml:space="preserve"> fournit de nombreuses fonctionnalités sous la forme de fonctions qui peuvent être facilement utilisées n’importe où dans le programme.</w:t>
      </w:r>
    </w:p>
    <w:p w:rsidRPr="00A61C22" w:rsidR="00383E43" w:rsidRDefault="00A61C22" w14:paraId="37E4461C" w14:textId="77777777">
      <w:pPr>
        <w:numPr>
          <w:ilvl w:val="0"/>
          <w:numId w:val="11"/>
        </w:numPr>
        <w:rPr>
          <w:lang w:val="fr-FR"/>
        </w:rPr>
      </w:pPr>
      <w:r w:rsidRPr="0E197015" w:rsidR="00A61C22">
        <w:rPr>
          <w:lang w:val="fr-FR"/>
        </w:rPr>
        <w:t>Le middleware est une partie du programme qui a accès à la base de données, à la demande du client et aux autres middlewares. Il est principalement responsable de l’organisation systématique des différentes fonctions d’Express.js.</w:t>
      </w:r>
    </w:p>
    <w:p w:rsidRPr="00A61C22" w:rsidR="00383E43" w:rsidRDefault="00A61C22" w14:paraId="4B62675A" w14:textId="77777777">
      <w:pPr>
        <w:numPr>
          <w:ilvl w:val="0"/>
          <w:numId w:val="11"/>
        </w:numPr>
        <w:rPr>
          <w:lang w:val="fr-FR"/>
        </w:rPr>
      </w:pPr>
      <w:r w:rsidRPr="0E197015" w:rsidR="00A61C22">
        <w:rPr>
          <w:lang w:val="fr-FR"/>
        </w:rPr>
        <w:t>Il fournit également un mécanisme de routage très avancé qui aide à préserver l’état de la page Web à l’aide de leurs URL.</w:t>
      </w:r>
    </w:p>
    <w:p w:rsidRPr="00A61C22" w:rsidR="00383E43" w:rsidRDefault="00A61C22" w14:paraId="1923D6F7" w14:textId="77777777">
      <w:pPr>
        <w:numPr>
          <w:ilvl w:val="0"/>
          <w:numId w:val="11"/>
        </w:numPr>
        <w:rPr>
          <w:lang w:val="fr-FR"/>
        </w:rPr>
      </w:pPr>
      <w:r w:rsidRPr="0E197015" w:rsidR="00A61C22">
        <w:rPr>
          <w:lang w:val="fr-FR"/>
        </w:rPr>
        <w:t>Il fournit également des moteurs de modèles qui permettent aux développeurs de créer du contenu dynamique sur les pages Web en créant des modèles HTML côté serveur.</w:t>
      </w:r>
    </w:p>
    <w:p w:rsidRPr="00A61C22" w:rsidR="00383E43" w:rsidRDefault="00A61C22" w14:paraId="0EFA9175" w14:textId="77777777">
      <w:pPr>
        <w:numPr>
          <w:ilvl w:val="0"/>
          <w:numId w:val="11"/>
        </w:numPr>
        <w:rPr>
          <w:lang w:val="fr-FR"/>
        </w:rPr>
      </w:pPr>
      <w:proofErr w:type="spellStart"/>
      <w:r w:rsidRPr="0E197015" w:rsidR="00A61C22">
        <w:rPr>
          <w:lang w:val="fr-FR"/>
        </w:rPr>
        <w:t>ExpressJS</w:t>
      </w:r>
      <w:proofErr w:type="spellEnd"/>
      <w:r w:rsidRPr="0E197015" w:rsidR="00A61C22">
        <w:rPr>
          <w:lang w:val="fr-FR"/>
        </w:rPr>
        <w:t xml:space="preserve"> facilite le débogage en fournissant un mécanisme de débogage qui a la capacité d’identifier la partie exacte de l’application Web qui a des bogues.</w:t>
      </w:r>
    </w:p>
    <w:p w:rsidRPr="00A61C22" w:rsidR="00383E43" w:rsidRDefault="00A61C22" w14:paraId="3DAAF32C" w14:textId="77777777">
      <w:pPr>
        <w:pStyle w:val="Heading3"/>
        <w:rPr>
          <w:lang w:val="fr-FR"/>
        </w:rPr>
      </w:pPr>
      <w:bookmarkStart w:name="le-première-démo" w:id="684"/>
      <w:bookmarkEnd w:id="652"/>
      <w:bookmarkEnd w:id="671"/>
      <w:proofErr w:type="gramStart"/>
      <w:r w:rsidRPr="0E197015" w:rsidR="00A61C22">
        <w:rPr>
          <w:lang w:val="fr-FR"/>
        </w:rPr>
        <w:t>Le première démo</w:t>
      </w:r>
      <w:proofErr w:type="gramEnd"/>
    </w:p>
    <w:p w:rsidRPr="00A61C22" w:rsidR="00383E43" w:rsidRDefault="00A61C22" w14:paraId="623FA544" w14:textId="77777777">
      <w:pPr>
        <w:pStyle w:val="FirstParagraph"/>
        <w:rPr>
          <w:lang w:val="fr-FR"/>
        </w:rPr>
      </w:pPr>
      <w:r w:rsidRPr="0E197015" w:rsidR="00A61C22">
        <w:rPr>
          <w:lang w:val="fr-FR"/>
        </w:rPr>
        <w:t>Tout d’abord, nous commençons par concevoir une API simple avec des fonctions qui simulent les exigences du produit final mais le rendent plus simple. La première chose à faire est de créer une base de données simple à travers laquelle nous pouvons tester les fonctionnalités de cette api.</w:t>
      </w:r>
    </w:p>
    <w:p w:rsidRPr="00A61C22" w:rsidR="00383E43" w:rsidRDefault="00A61C22" w14:paraId="3EB40A14" w14:textId="77777777">
      <w:pPr>
        <w:pStyle w:val="CaptionedFigure"/>
        <w:rPr>
          <w:lang w:val="fr-FR"/>
        </w:rPr>
      </w:pPr>
      <w:r w:rsidRPr="00A61C22">
        <w:rPr>
          <w:noProof/>
          <w:lang w:val="fr-FR"/>
          <w:rPrChange w:author="Philippe Cornichet" w:date="2021-08-12T15:19:00Z" w:id="689">
            <w:rPr>
              <w:noProof/>
            </w:rPr>
          </w:rPrChange>
        </w:rPr>
        <w:drawing>
          <wp:inline distT="0" distB="0" distL="0" distR="0" wp14:anchorId="2D8D121B" wp14:editId="17FC501B">
            <wp:extent cx="1647661" cy="1799999"/>
            <wp:effectExtent l="0" t="0" r="0" b="0"/>
            <wp:docPr id="14" name="Picture" descr="La structure du demo "/>
            <wp:cNvGraphicFramePr/>
            <a:graphic xmlns:a="http://schemas.openxmlformats.org/drawingml/2006/main">
              <a:graphicData uri="http://schemas.openxmlformats.org/drawingml/2006/picture">
                <pic:pic xmlns:pic="http://schemas.openxmlformats.org/drawingml/2006/picture">
                  <pic:nvPicPr>
                    <pic:cNvPr id="0" name="Picture" descr="img/code projet/ver1/projet-structure.png"/>
                    <pic:cNvPicPr>
                      <a:picLocks noChangeAspect="1" noChangeArrowheads="1"/>
                    </pic:cNvPicPr>
                  </pic:nvPicPr>
                  <pic:blipFill>
                    <a:blip r:embed="rId20"/>
                    <a:stretch>
                      <a:fillRect/>
                    </a:stretch>
                  </pic:blipFill>
                  <pic:spPr bwMode="auto">
                    <a:xfrm>
                      <a:off x="0" y="0"/>
                      <a:ext cx="1647661" cy="1799999"/>
                    </a:xfrm>
                    <a:prstGeom prst="rect">
                      <a:avLst/>
                    </a:prstGeom>
                    <a:noFill/>
                    <a:ln w="9525">
                      <a:noFill/>
                      <a:headEnd/>
                      <a:tailEnd/>
                    </a:ln>
                  </pic:spPr>
                </pic:pic>
              </a:graphicData>
            </a:graphic>
          </wp:inline>
        </w:drawing>
      </w:r>
    </w:p>
    <w:p w:rsidRPr="00A61C22" w:rsidR="00383E43" w:rsidRDefault="00A61C22" w14:paraId="1BF37C15" w14:textId="22A389CC">
      <w:pPr>
        <w:pStyle w:val="ImageCaption"/>
        <w:rPr>
          <w:lang w:val="fr-FR"/>
        </w:rPr>
      </w:pPr>
      <w:bookmarkStart w:name="fig12" w:id="691"/>
      <w:r w:rsidRPr="0E197015" w:rsidR="00A61C22">
        <w:rPr>
          <w:lang w:val="fr-FR"/>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
        <w:t>12</w:t>
      </w:r>
      <w:r w:rsidRPr="0E197015">
        <w:rPr>
          <w:lang w:val="fr-FR"/>
        </w:rPr>
        <w:fldChar w:fldCharType="end"/>
      </w:r>
      <w:r w:rsidRPr="0E197015" w:rsidR="00A61C22">
        <w:rPr>
          <w:lang w:val="fr-FR"/>
        </w:rPr>
        <w:t xml:space="preserve">: </w:t>
      </w:r>
      <w:bookmarkEnd w:id="691"/>
      <w:r w:rsidRPr="0E197015" w:rsidR="00A61C22">
        <w:rPr>
          <w:lang w:val="fr-FR"/>
        </w:rPr>
        <w:t xml:space="preserve">La structure du </w:t>
      </w:r>
      <w:del w:author="Tien Thanh Le" w:date="2021-08-13T13:51:39.914Z" w:id="2048196195">
        <w:r w:rsidRPr="0E197015" w:rsidDel="00A61C22">
          <w:rPr>
            <w:lang w:val="fr-FR"/>
          </w:rPr>
          <w:delText>demo</w:delText>
        </w:r>
      </w:del>
      <w:ins w:author="Tien Thanh Le" w:date="2021-08-13T13:51:39.915Z" w:id="1049605901">
        <w:r w:rsidRPr="0E197015" w:rsidR="74531DF2">
          <w:rPr>
            <w:lang w:val="fr-FR"/>
          </w:rPr>
          <w:t>démo</w:t>
        </w:r>
      </w:ins>
      <w:r w:rsidRPr="0E197015" w:rsidR="00A61C22">
        <w:rPr>
          <w:lang w:val="fr-FR"/>
        </w:rPr>
        <w:t xml:space="preserve"> </w:t>
      </w:r>
    </w:p>
    <w:p w:rsidRPr="00A61C22" w:rsidR="00383E43" w:rsidRDefault="00A61C22" w14:paraId="66EBEACC" w14:textId="77777777">
      <w:pPr>
        <w:pStyle w:val="BodyText"/>
        <w:rPr>
          <w:lang w:val="fr-FR"/>
        </w:rPr>
      </w:pPr>
      <w:r w:rsidRPr="0E197015" w:rsidR="00A61C22">
        <w:rPr>
          <w:lang w:val="fr-FR"/>
        </w:rPr>
        <w:t>Considérons que nous avons un fichier de base de données .</w:t>
      </w:r>
      <w:proofErr w:type="spellStart"/>
      <w:r w:rsidRPr="0E197015" w:rsidR="00A61C22">
        <w:rPr>
          <w:lang w:val="fr-FR"/>
        </w:rPr>
        <w:t>js</w:t>
      </w:r>
      <w:proofErr w:type="spellEnd"/>
      <w:r w:rsidRPr="0E197015" w:rsidR="00A61C22">
        <w:rPr>
          <w:lang w:val="fr-FR"/>
        </w:rPr>
        <w:t xml:space="preserve"> d’utilisateurs et d’informations à récupérer lors de l’utilisation des méthodes HTTP. J’ai les utilisateurs et les données suivants dans un fichier testdatabase.js :</w:t>
      </w:r>
    </w:p>
    <w:p w:rsidRPr="00A61C22" w:rsidR="00383E43" w:rsidRDefault="00A61C22" w14:paraId="039B84A8" w14:textId="77777777">
      <w:pPr>
        <w:pStyle w:val="SourceCode"/>
        <w:rPr>
          <w:lang w:val="fr-FR"/>
          <w:rPrChange w:author="Philippe Cornichet" w:date="2021-08-12T15:19:00Z" w:id="446281678">
            <w:rPr/>
          </w:rPrChange>
        </w:rPr>
      </w:pPr>
      <w:r w:rsidRPr="0E197015" w:rsidR="00A61C22">
        <w:rPr>
          <w:rStyle w:val="CommentTok"/>
          <w:lang w:val="fr-FR"/>
        </w:rPr>
        <w:t>// test_database.js</w:t>
      </w:r>
      <w:r>
        <w:br/>
      </w:r>
      <w:proofErr w:type="spellStart"/>
      <w:r w:rsidRPr="0E197015" w:rsidR="00A61C22">
        <w:rPr>
          <w:rStyle w:val="KeywordTok"/>
          <w:lang w:val="fr-FR"/>
        </w:rPr>
        <w:t>const</w:t>
      </w:r>
      <w:proofErr w:type="spellEnd"/>
      <w:r w:rsidRPr="0E197015" w:rsidR="00A61C22">
        <w:rPr>
          <w:rStyle w:val="NormalTok"/>
          <w:lang w:val="fr-FR"/>
        </w:rPr>
        <w:t xml:space="preserve"> datas </w:t>
      </w:r>
      <w:r w:rsidRPr="0E197015" w:rsidR="00A61C22">
        <w:rPr>
          <w:rStyle w:val="OperatorTok"/>
          <w:lang w:val="fr-FR"/>
        </w:rPr>
        <w:t>=</w:t>
      </w:r>
      <w:r w:rsidRPr="0E197015" w:rsidR="00A61C22">
        <w:rPr>
          <w:rStyle w:val="NormalTok"/>
          <w:lang w:val="fr-FR"/>
        </w:rPr>
        <w:t xml:space="preserve"> [</w:t>
      </w:r>
      <w:r>
        <w:br/>
      </w:r>
      <w:r w:rsidRPr="0E197015" w:rsidR="00A61C22">
        <w:rPr>
          <w:rStyle w:val="NormalTok"/>
          <w:lang w:val="fr-FR"/>
        </w:rPr>
        <w:t xml:space="preserve">  {</w:t>
      </w:r>
      <w:r>
        <w:br/>
      </w:r>
      <w:r w:rsidRPr="0E197015" w:rsidR="00A61C22">
        <w:rPr>
          <w:rStyle w:val="NormalTok"/>
          <w:lang w:val="fr-FR"/>
        </w:rPr>
        <w:t xml:space="preserve">    </w:t>
      </w:r>
      <w:proofErr w:type="gramStart"/>
      <w:r w:rsidRPr="0E197015" w:rsidR="00A61C22">
        <w:rPr>
          <w:rStyle w:val="DataTypeTok"/>
          <w:lang w:val="fr-FR"/>
        </w:rPr>
        <w:t>id</w:t>
      </w:r>
      <w:r w:rsidRPr="0E197015" w:rsidR="00A61C22">
        <w:rPr>
          <w:rStyle w:val="OperatorTok"/>
          <w:lang w:val="fr-FR"/>
        </w:rPr>
        <w:t>:</w:t>
      </w:r>
      <w:proofErr w:type="gramEnd"/>
      <w:r w:rsidRPr="0E197015" w:rsidR="00A61C22">
        <w:rPr>
          <w:rStyle w:val="NormalTok"/>
          <w:lang w:val="fr-FR"/>
        </w:rPr>
        <w:t xml:space="preserve"> </w:t>
      </w:r>
      <w:r w:rsidRPr="0E197015" w:rsidR="00A61C22">
        <w:rPr>
          <w:rStyle w:val="DecValTok"/>
          <w:lang w:val="fr-FR"/>
        </w:rPr>
        <w:t>1</w:t>
      </w:r>
      <w:r w:rsidRPr="0E197015" w:rsidR="00A61C22">
        <w:rPr>
          <w:rStyle w:val="OperatorTok"/>
          <w:lang w:val="fr-FR"/>
        </w:rPr>
        <w:t>,</w:t>
      </w:r>
      <w:r>
        <w:br/>
      </w:r>
      <w:r w:rsidRPr="0E197015" w:rsidR="00A61C22">
        <w:rPr>
          <w:rStyle w:val="NormalTok"/>
          <w:lang w:val="fr-FR"/>
        </w:rPr>
        <w:t xml:space="preserve">    </w:t>
      </w:r>
      <w:proofErr w:type="gramStart"/>
      <w:r w:rsidRPr="0E197015" w:rsidR="00A61C22">
        <w:rPr>
          <w:rStyle w:val="DataTypeTok"/>
          <w:lang w:val="fr-FR"/>
        </w:rPr>
        <w:t>info</w:t>
      </w:r>
      <w:r w:rsidRPr="0E197015" w:rsidR="00A61C22">
        <w:rPr>
          <w:rStyle w:val="OperatorTok"/>
          <w:lang w:val="fr-FR"/>
        </w:rPr>
        <w:t>:</w:t>
      </w:r>
      <w:proofErr w:type="gramEnd"/>
      <w:r w:rsidRPr="0E197015" w:rsidR="00A61C22">
        <w:rPr>
          <w:rStyle w:val="NormalTok"/>
          <w:lang w:val="fr-FR"/>
        </w:rPr>
        <w:t xml:space="preserve"> </w:t>
      </w:r>
      <w:r w:rsidRPr="0E197015" w:rsidR="00A61C22">
        <w:rPr>
          <w:rStyle w:val="StringTok"/>
          <w:lang w:val="fr-FR"/>
        </w:rPr>
        <w:t>'ABC'</w:t>
      </w:r>
      <w:r w:rsidRPr="0E197015" w:rsidR="00A61C22">
        <w:rPr>
          <w:rStyle w:val="OperatorTok"/>
          <w:lang w:val="fr-FR"/>
        </w:rPr>
        <w:t>,</w:t>
      </w:r>
      <w:r>
        <w:br/>
      </w:r>
      <w:r w:rsidRPr="0E197015" w:rsidR="00A61C22">
        <w:rPr>
          <w:rStyle w:val="NormalTok"/>
          <w:lang w:val="fr-FR"/>
        </w:rPr>
        <w:t xml:space="preserve">  }</w:t>
      </w:r>
      <w:r w:rsidRPr="0E197015" w:rsidR="00A61C22">
        <w:rPr>
          <w:rStyle w:val="OperatorTok"/>
          <w:lang w:val="fr-FR"/>
        </w:rPr>
        <w:t>,</w:t>
      </w:r>
      <w:r>
        <w:br/>
      </w:r>
      <w:r w:rsidRPr="0E197015" w:rsidR="00A61C22">
        <w:rPr>
          <w:rStyle w:val="NormalTok"/>
          <w:lang w:val="fr-FR"/>
        </w:rPr>
        <w:t xml:space="preserve">  {</w:t>
      </w:r>
      <w:r>
        <w:br/>
      </w:r>
      <w:r w:rsidRPr="0E197015" w:rsidR="00A61C22">
        <w:rPr>
          <w:rStyle w:val="NormalTok"/>
          <w:lang w:val="fr-FR"/>
        </w:rPr>
        <w:t xml:space="preserve">    </w:t>
      </w:r>
      <w:proofErr w:type="gramStart"/>
      <w:r w:rsidRPr="0E197015" w:rsidR="00A61C22">
        <w:rPr>
          <w:rStyle w:val="DataTypeTok"/>
          <w:lang w:val="fr-FR"/>
        </w:rPr>
        <w:t>id</w:t>
      </w:r>
      <w:r w:rsidRPr="0E197015" w:rsidR="00A61C22">
        <w:rPr>
          <w:rStyle w:val="OperatorTok"/>
          <w:lang w:val="fr-FR"/>
        </w:rPr>
        <w:t>:</w:t>
      </w:r>
      <w:proofErr w:type="gramEnd"/>
      <w:r w:rsidRPr="0E197015" w:rsidR="00A61C22">
        <w:rPr>
          <w:rStyle w:val="NormalTok"/>
          <w:lang w:val="fr-FR"/>
        </w:rPr>
        <w:t xml:space="preserve"> </w:t>
      </w:r>
      <w:r w:rsidRPr="0E197015" w:rsidR="00A61C22">
        <w:rPr>
          <w:rStyle w:val="DecValTok"/>
          <w:lang w:val="fr-FR"/>
        </w:rPr>
        <w:t>2</w:t>
      </w:r>
      <w:r w:rsidRPr="0E197015" w:rsidR="00A61C22">
        <w:rPr>
          <w:rStyle w:val="OperatorTok"/>
          <w:lang w:val="fr-FR"/>
        </w:rPr>
        <w:t>,</w:t>
      </w:r>
      <w:r>
        <w:br/>
      </w:r>
      <w:r w:rsidRPr="0E197015" w:rsidR="00A61C22">
        <w:rPr>
          <w:rStyle w:val="NormalTok"/>
          <w:lang w:val="fr-FR"/>
        </w:rPr>
        <w:t xml:space="preserve">    </w:t>
      </w:r>
      <w:proofErr w:type="gramStart"/>
      <w:r w:rsidRPr="0E197015" w:rsidR="00A61C22">
        <w:rPr>
          <w:rStyle w:val="DataTypeTok"/>
          <w:lang w:val="fr-FR"/>
        </w:rPr>
        <w:t>info</w:t>
      </w:r>
      <w:r w:rsidRPr="0E197015" w:rsidR="00A61C22">
        <w:rPr>
          <w:rStyle w:val="OperatorTok"/>
          <w:lang w:val="fr-FR"/>
        </w:rPr>
        <w:t>:</w:t>
      </w:r>
      <w:proofErr w:type="gramEnd"/>
      <w:r w:rsidRPr="0E197015" w:rsidR="00A61C22">
        <w:rPr>
          <w:rStyle w:val="NormalTok"/>
          <w:lang w:val="fr-FR"/>
        </w:rPr>
        <w:t xml:space="preserve"> </w:t>
      </w:r>
      <w:r w:rsidRPr="0E197015" w:rsidR="00A61C22">
        <w:rPr>
          <w:rStyle w:val="StringTok"/>
          <w:lang w:val="fr-FR"/>
        </w:rPr>
        <w:t>'DEF'</w:t>
      </w:r>
      <w:r w:rsidRPr="0E197015" w:rsidR="00A61C22">
        <w:rPr>
          <w:rStyle w:val="OperatorTok"/>
          <w:lang w:val="fr-FR"/>
        </w:rPr>
        <w:t>,</w:t>
      </w:r>
      <w:r>
        <w:br/>
      </w:r>
      <w:r w:rsidRPr="0E197015" w:rsidR="00A61C22">
        <w:rPr>
          <w:rStyle w:val="NormalTok"/>
          <w:lang w:val="fr-FR"/>
        </w:rPr>
        <w:t xml:space="preserve">  }</w:t>
      </w:r>
      <w:r w:rsidRPr="0E197015" w:rsidR="00A61C22">
        <w:rPr>
          <w:rStyle w:val="OperatorTok"/>
          <w:lang w:val="fr-FR"/>
        </w:rPr>
        <w:t>,</w:t>
      </w:r>
      <w:r>
        <w:br/>
      </w:r>
      <w:r w:rsidRPr="0E197015" w:rsidR="00A61C22">
        <w:rPr>
          <w:rStyle w:val="NormalTok"/>
          <w:lang w:val="fr-FR"/>
        </w:rPr>
        <w:t xml:space="preserve">  {</w:t>
      </w:r>
      <w:r>
        <w:br/>
      </w:r>
      <w:r w:rsidRPr="0E197015" w:rsidR="00A61C22">
        <w:rPr>
          <w:rStyle w:val="NormalTok"/>
          <w:lang w:val="fr-FR"/>
        </w:rPr>
        <w:t xml:space="preserve">    </w:t>
      </w:r>
      <w:proofErr w:type="gramStart"/>
      <w:r w:rsidRPr="0E197015" w:rsidR="00A61C22">
        <w:rPr>
          <w:rStyle w:val="DataTypeTok"/>
          <w:lang w:val="fr-FR"/>
        </w:rPr>
        <w:t>id</w:t>
      </w:r>
      <w:r w:rsidRPr="0E197015" w:rsidR="00A61C22">
        <w:rPr>
          <w:rStyle w:val="OperatorTok"/>
          <w:lang w:val="fr-FR"/>
        </w:rPr>
        <w:t>:</w:t>
      </w:r>
      <w:proofErr w:type="gramEnd"/>
      <w:r w:rsidRPr="0E197015" w:rsidR="00A61C22">
        <w:rPr>
          <w:rStyle w:val="NormalTok"/>
          <w:lang w:val="fr-FR"/>
        </w:rPr>
        <w:t xml:space="preserve"> </w:t>
      </w:r>
      <w:r w:rsidRPr="0E197015" w:rsidR="00A61C22">
        <w:rPr>
          <w:rStyle w:val="DecValTok"/>
          <w:lang w:val="fr-FR"/>
        </w:rPr>
        <w:t>3</w:t>
      </w:r>
      <w:r w:rsidRPr="0E197015" w:rsidR="00A61C22">
        <w:rPr>
          <w:rStyle w:val="OperatorTok"/>
          <w:lang w:val="fr-FR"/>
        </w:rPr>
        <w:t>,</w:t>
      </w:r>
      <w:r>
        <w:br/>
      </w:r>
      <w:r w:rsidRPr="0E197015" w:rsidR="00A61C22">
        <w:rPr>
          <w:rStyle w:val="NormalTok"/>
          <w:lang w:val="fr-FR"/>
        </w:rPr>
        <w:t xml:space="preserve">    </w:t>
      </w:r>
      <w:proofErr w:type="gramStart"/>
      <w:r w:rsidRPr="0E197015" w:rsidR="00A61C22">
        <w:rPr>
          <w:rStyle w:val="DataTypeTok"/>
          <w:lang w:val="fr-FR"/>
        </w:rPr>
        <w:t>info</w:t>
      </w:r>
      <w:r w:rsidRPr="0E197015" w:rsidR="00A61C22">
        <w:rPr>
          <w:rStyle w:val="OperatorTok"/>
          <w:lang w:val="fr-FR"/>
        </w:rPr>
        <w:t>:</w:t>
      </w:r>
      <w:proofErr w:type="gramEnd"/>
      <w:r w:rsidRPr="0E197015" w:rsidR="00A61C22">
        <w:rPr>
          <w:rStyle w:val="NormalTok"/>
          <w:lang w:val="fr-FR"/>
        </w:rPr>
        <w:t xml:space="preserve"> </w:t>
      </w:r>
      <w:r w:rsidRPr="0E197015" w:rsidR="00A61C22">
        <w:rPr>
          <w:rStyle w:val="StringTok"/>
          <w:lang w:val="fr-FR"/>
        </w:rPr>
        <w:t>'456'</w:t>
      </w:r>
      <w:r w:rsidRPr="0E197015" w:rsidR="00A61C22">
        <w:rPr>
          <w:rStyle w:val="OperatorTok"/>
          <w:lang w:val="fr-FR"/>
        </w:rPr>
        <w:t>,</w:t>
      </w:r>
      <w:r>
        <w:br/>
      </w:r>
      <w:r w:rsidRPr="0E197015" w:rsidR="00A61C22">
        <w:rPr>
          <w:rStyle w:val="NormalTok"/>
          <w:lang w:val="fr-FR"/>
        </w:rPr>
        <w:t xml:space="preserve">  }</w:t>
      </w:r>
      <w:r w:rsidRPr="0E197015" w:rsidR="00A61C22">
        <w:rPr>
          <w:rStyle w:val="OperatorTok"/>
          <w:lang w:val="fr-FR"/>
        </w:rPr>
        <w:t>,</w:t>
      </w:r>
      <w:r>
        <w:br/>
      </w:r>
      <w:r w:rsidRPr="0E197015" w:rsidR="00A61C22">
        <w:rPr>
          <w:rStyle w:val="NormalTok"/>
          <w:lang w:val="fr-FR"/>
        </w:rPr>
        <w:t>]</w:t>
      </w:r>
      <w:r w:rsidRPr="0E197015" w:rsidR="00A61C22">
        <w:rPr>
          <w:rStyle w:val="OperatorTok"/>
          <w:lang w:val="fr-FR"/>
        </w:rPr>
        <w:t>;</w:t>
      </w:r>
      <w:r>
        <w:br/>
      </w:r>
      <w:proofErr w:type="spellStart"/>
      <w:r w:rsidRPr="0E197015" w:rsidR="00A61C22">
        <w:rPr>
          <w:rStyle w:val="KeywordTok"/>
          <w:lang w:val="fr-FR"/>
          <w:rPrChange w:author="Philippe Cornichet" w:date="2021-08-12T15:19:00Z" w:id="966026984">
            <w:rPr>
              <w:rStyle w:val="KeywordTok"/>
            </w:rPr>
          </w:rPrChange>
        </w:rPr>
        <w:t>const</w:t>
      </w:r>
      <w:proofErr w:type="spellEnd"/>
      <w:r w:rsidRPr="0E197015" w:rsidR="00A61C22">
        <w:rPr>
          <w:rStyle w:val="NormalTok"/>
          <w:lang w:val="fr-FR"/>
          <w:rPrChange w:author="Philippe Cornichet" w:date="2021-08-12T15:19:00Z" w:id="1654616509">
            <w:rPr>
              <w:rStyle w:val="NormalTok"/>
            </w:rPr>
          </w:rPrChange>
        </w:rPr>
        <w:t xml:space="preserve"> </w:t>
      </w:r>
      <w:proofErr w:type="spellStart"/>
      <w:r w:rsidRPr="0E197015" w:rsidR="00A61C22">
        <w:rPr>
          <w:rStyle w:val="NormalTok"/>
          <w:lang w:val="fr-FR"/>
          <w:rPrChange w:author="Philippe Cornichet" w:date="2021-08-12T15:19:00Z" w:id="69614538">
            <w:rPr>
              <w:rStyle w:val="NormalTok"/>
            </w:rPr>
          </w:rPrChange>
        </w:rPr>
        <w:t>users</w:t>
      </w:r>
      <w:proofErr w:type="spellEnd"/>
      <w:r w:rsidRPr="0E197015" w:rsidR="00A61C22">
        <w:rPr>
          <w:rStyle w:val="NormalTok"/>
          <w:lang w:val="fr-FR"/>
          <w:rPrChange w:author="Philippe Cornichet" w:date="2021-08-12T15:19:00Z" w:id="1301979787">
            <w:rPr>
              <w:rStyle w:val="NormalTok"/>
            </w:rPr>
          </w:rPrChange>
        </w:rPr>
        <w:t xml:space="preserve"> </w:t>
      </w:r>
      <w:r w:rsidRPr="0E197015" w:rsidR="00A61C22">
        <w:rPr>
          <w:rStyle w:val="OperatorTok"/>
          <w:lang w:val="fr-FR"/>
          <w:rPrChange w:author="Philippe Cornichet" w:date="2021-08-12T15:19:00Z" w:id="1469217342">
            <w:rPr>
              <w:rStyle w:val="OperatorTok"/>
            </w:rPr>
          </w:rPrChange>
        </w:rPr>
        <w:t>=</w:t>
      </w:r>
      <w:r w:rsidRPr="0E197015" w:rsidR="00A61C22">
        <w:rPr>
          <w:rStyle w:val="NormalTok"/>
          <w:lang w:val="fr-FR"/>
          <w:rPrChange w:author="Philippe Cornichet" w:date="2021-08-12T15:19:00Z" w:id="1851377201">
            <w:rPr>
              <w:rStyle w:val="NormalTok"/>
            </w:rPr>
          </w:rPrChange>
        </w:rPr>
        <w:t xml:space="preserve"> [</w:t>
      </w:r>
      <w:r>
        <w:br/>
      </w:r>
      <w:r w:rsidRPr="0E197015" w:rsidR="00A61C22">
        <w:rPr>
          <w:rStyle w:val="NormalTok"/>
          <w:lang w:val="fr-FR"/>
          <w:rPrChange w:author="Philippe Cornichet" w:date="2021-08-12T15:19:00Z" w:id="1560899744">
            <w:rPr>
              <w:rStyle w:val="NormalTok"/>
            </w:rPr>
          </w:rPrChange>
        </w:rPr>
        <w:t xml:space="preserve">  {</w:t>
      </w:r>
      <w:r>
        <w:br/>
      </w:r>
      <w:r w:rsidRPr="0E197015" w:rsidR="00A61C22">
        <w:rPr>
          <w:rStyle w:val="NormalTok"/>
          <w:lang w:val="fr-FR"/>
          <w:rPrChange w:author="Philippe Cornichet" w:date="2021-08-12T15:19:00Z" w:id="2001564722">
            <w:rPr>
              <w:rStyle w:val="NormalTok"/>
            </w:rPr>
          </w:rPrChange>
        </w:rPr>
        <w:t xml:space="preserve">    </w:t>
      </w:r>
      <w:proofErr w:type="gramStart"/>
      <w:r w:rsidRPr="0E197015" w:rsidR="00A61C22">
        <w:rPr>
          <w:rStyle w:val="DataTypeTok"/>
          <w:lang w:val="fr-FR"/>
          <w:rPrChange w:author="Philippe Cornichet" w:date="2021-08-12T15:19:00Z" w:id="209522252">
            <w:rPr>
              <w:rStyle w:val="DataTypeTok"/>
            </w:rPr>
          </w:rPrChange>
        </w:rPr>
        <w:t>id</w:t>
      </w:r>
      <w:r w:rsidRPr="0E197015" w:rsidR="00A61C22">
        <w:rPr>
          <w:rStyle w:val="OperatorTok"/>
          <w:lang w:val="fr-FR"/>
          <w:rPrChange w:author="Philippe Cornichet" w:date="2021-08-12T15:19:00Z" w:id="1827553337">
            <w:rPr>
              <w:rStyle w:val="OperatorTok"/>
            </w:rPr>
          </w:rPrChange>
        </w:rPr>
        <w:t>:</w:t>
      </w:r>
      <w:proofErr w:type="gramEnd"/>
      <w:r w:rsidRPr="0E197015" w:rsidR="00A61C22">
        <w:rPr>
          <w:rStyle w:val="NormalTok"/>
          <w:lang w:val="fr-FR"/>
          <w:rPrChange w:author="Philippe Cornichet" w:date="2021-08-12T15:19:00Z" w:id="1907132698">
            <w:rPr>
              <w:rStyle w:val="NormalTok"/>
            </w:rPr>
          </w:rPrChange>
        </w:rPr>
        <w:t xml:space="preserve"> </w:t>
      </w:r>
      <w:r w:rsidRPr="0E197015" w:rsidR="00A61C22">
        <w:rPr>
          <w:rStyle w:val="StringTok"/>
          <w:lang w:val="fr-FR"/>
          <w:rPrChange w:author="Philippe Cornichet" w:date="2021-08-12T15:19:00Z" w:id="1276429690">
            <w:rPr>
              <w:rStyle w:val="StringTok"/>
            </w:rPr>
          </w:rPrChange>
        </w:rPr>
        <w:t>'1'</w:t>
      </w:r>
      <w:r w:rsidRPr="0E197015" w:rsidR="00A61C22">
        <w:rPr>
          <w:rStyle w:val="OperatorTok"/>
          <w:lang w:val="fr-FR"/>
          <w:rPrChange w:author="Philippe Cornichet" w:date="2021-08-12T15:19:00Z" w:id="607504937">
            <w:rPr>
              <w:rStyle w:val="OperatorTok"/>
            </w:rPr>
          </w:rPrChange>
        </w:rPr>
        <w:t>,</w:t>
      </w:r>
      <w:r>
        <w:br/>
      </w:r>
      <w:r w:rsidRPr="0E197015" w:rsidR="00A61C22">
        <w:rPr>
          <w:rStyle w:val="NormalTok"/>
          <w:lang w:val="fr-FR"/>
          <w:rPrChange w:author="Philippe Cornichet" w:date="2021-08-12T15:19:00Z" w:id="2039678923">
            <w:rPr>
              <w:rStyle w:val="NormalTok"/>
            </w:rPr>
          </w:rPrChange>
        </w:rPr>
        <w:t xml:space="preserve">    </w:t>
      </w:r>
      <w:proofErr w:type="spellStart"/>
      <w:r w:rsidRPr="0E197015" w:rsidR="00A61C22">
        <w:rPr>
          <w:rStyle w:val="DataTypeTok"/>
          <w:lang w:val="fr-FR"/>
          <w:rPrChange w:author="Philippe Cornichet" w:date="2021-08-12T15:19:00Z" w:id="1056327930">
            <w:rPr>
              <w:rStyle w:val="DataTypeTok"/>
            </w:rPr>
          </w:rPrChange>
        </w:rPr>
        <w:t>username</w:t>
      </w:r>
      <w:proofErr w:type="spellEnd"/>
      <w:r w:rsidRPr="0E197015" w:rsidR="00A61C22">
        <w:rPr>
          <w:rStyle w:val="OperatorTok"/>
          <w:lang w:val="fr-FR"/>
          <w:rPrChange w:author="Philippe Cornichet" w:date="2021-08-12T15:19:00Z" w:id="1181127858">
            <w:rPr>
              <w:rStyle w:val="OperatorTok"/>
            </w:rPr>
          </w:rPrChange>
        </w:rPr>
        <w:t>:</w:t>
      </w:r>
      <w:r w:rsidRPr="0E197015" w:rsidR="00A61C22">
        <w:rPr>
          <w:rStyle w:val="NormalTok"/>
          <w:lang w:val="fr-FR"/>
          <w:rPrChange w:author="Philippe Cornichet" w:date="2021-08-12T15:19:00Z" w:id="922627539">
            <w:rPr>
              <w:rStyle w:val="NormalTok"/>
            </w:rPr>
          </w:rPrChange>
        </w:rPr>
        <w:t xml:space="preserve"> </w:t>
      </w:r>
      <w:r w:rsidRPr="0E197015" w:rsidR="00A61C22">
        <w:rPr>
          <w:rStyle w:val="StringTok"/>
          <w:lang w:val="fr-FR"/>
          <w:rPrChange w:author="Philippe Cornichet" w:date="2021-08-12T15:19:00Z" w:id="1493829075">
            <w:rPr>
              <w:rStyle w:val="StringTok"/>
            </w:rPr>
          </w:rPrChange>
        </w:rPr>
        <w:t>'admin'</w:t>
      </w:r>
      <w:r w:rsidRPr="0E197015" w:rsidR="00A61C22">
        <w:rPr>
          <w:rStyle w:val="OperatorTok"/>
          <w:lang w:val="fr-FR"/>
          <w:rPrChange w:author="Philippe Cornichet" w:date="2021-08-12T15:19:00Z" w:id="1225771538">
            <w:rPr>
              <w:rStyle w:val="OperatorTok"/>
            </w:rPr>
          </w:rPrChange>
        </w:rPr>
        <w:t>,</w:t>
      </w:r>
      <w:r>
        <w:br/>
      </w:r>
      <w:r w:rsidRPr="0E197015" w:rsidR="00A61C22">
        <w:rPr>
          <w:rStyle w:val="NormalTok"/>
          <w:lang w:val="fr-FR"/>
          <w:rPrChange w:author="Philippe Cornichet" w:date="2021-08-12T15:19:00Z" w:id="1763776620">
            <w:rPr>
              <w:rStyle w:val="NormalTok"/>
            </w:rPr>
          </w:rPrChange>
        </w:rPr>
        <w:t xml:space="preserve">    </w:t>
      </w:r>
      <w:proofErr w:type="spellStart"/>
      <w:r w:rsidRPr="0E197015" w:rsidR="00A61C22">
        <w:rPr>
          <w:rStyle w:val="DataTypeTok"/>
          <w:lang w:val="fr-FR"/>
          <w:rPrChange w:author="Philippe Cornichet" w:date="2021-08-12T15:19:00Z" w:id="57234984">
            <w:rPr>
              <w:rStyle w:val="DataTypeTok"/>
            </w:rPr>
          </w:rPrChange>
        </w:rPr>
        <w:t>password</w:t>
      </w:r>
      <w:proofErr w:type="spellEnd"/>
      <w:r w:rsidRPr="0E197015" w:rsidR="00A61C22">
        <w:rPr>
          <w:rStyle w:val="OperatorTok"/>
          <w:lang w:val="fr-FR"/>
          <w:rPrChange w:author="Philippe Cornichet" w:date="2021-08-12T15:19:00Z" w:id="2087416488">
            <w:rPr>
              <w:rStyle w:val="OperatorTok"/>
            </w:rPr>
          </w:rPrChange>
        </w:rPr>
        <w:t>:</w:t>
      </w:r>
      <w:r w:rsidRPr="0E197015" w:rsidR="00A61C22">
        <w:rPr>
          <w:rStyle w:val="NormalTok"/>
          <w:lang w:val="fr-FR"/>
          <w:rPrChange w:author="Philippe Cornichet" w:date="2021-08-12T15:19:00Z" w:id="2041782334">
            <w:rPr>
              <w:rStyle w:val="NormalTok"/>
            </w:rPr>
          </w:rPrChange>
        </w:rPr>
        <w:t xml:space="preserve"> </w:t>
      </w:r>
      <w:r w:rsidRPr="0E197015" w:rsidR="00A61C22">
        <w:rPr>
          <w:rStyle w:val="StringTok"/>
          <w:lang w:val="fr-FR"/>
          <w:rPrChange w:author="Philippe Cornichet" w:date="2021-08-12T15:19:00Z" w:id="1837098772">
            <w:rPr>
              <w:rStyle w:val="StringTok"/>
            </w:rPr>
          </w:rPrChange>
        </w:rPr>
        <w:t>'admin'</w:t>
      </w:r>
      <w:r w:rsidRPr="0E197015" w:rsidR="00A61C22">
        <w:rPr>
          <w:rStyle w:val="OperatorTok"/>
          <w:lang w:val="fr-FR"/>
          <w:rPrChange w:author="Philippe Cornichet" w:date="2021-08-12T15:19:00Z" w:id="961868740">
            <w:rPr>
              <w:rStyle w:val="OperatorTok"/>
            </w:rPr>
          </w:rPrChange>
        </w:rPr>
        <w:t>,</w:t>
      </w:r>
      <w:r>
        <w:br/>
      </w:r>
      <w:r w:rsidRPr="0E197015" w:rsidR="00A61C22">
        <w:rPr>
          <w:rStyle w:val="NormalTok"/>
          <w:lang w:val="fr-FR"/>
          <w:rPrChange w:author="Philippe Cornichet" w:date="2021-08-12T15:19:00Z" w:id="2038587652">
            <w:rPr>
              <w:rStyle w:val="NormalTok"/>
            </w:rPr>
          </w:rPrChange>
        </w:rPr>
        <w:t xml:space="preserve">  }</w:t>
      </w:r>
      <w:r w:rsidRPr="0E197015" w:rsidR="00A61C22">
        <w:rPr>
          <w:rStyle w:val="OperatorTok"/>
          <w:lang w:val="fr-FR"/>
          <w:rPrChange w:author="Philippe Cornichet" w:date="2021-08-12T15:19:00Z" w:id="317024115">
            <w:rPr>
              <w:rStyle w:val="OperatorTok"/>
            </w:rPr>
          </w:rPrChange>
        </w:rPr>
        <w:t>,</w:t>
      </w:r>
      <w:r>
        <w:br/>
      </w:r>
      <w:r w:rsidRPr="0E197015" w:rsidR="00A61C22">
        <w:rPr>
          <w:rStyle w:val="NormalTok"/>
          <w:lang w:val="fr-FR"/>
          <w:rPrChange w:author="Philippe Cornichet" w:date="2021-08-12T15:19:00Z" w:id="1539709708">
            <w:rPr>
              <w:rStyle w:val="NormalTok"/>
            </w:rPr>
          </w:rPrChange>
        </w:rPr>
        <w:t xml:space="preserve">  {</w:t>
      </w:r>
      <w:r>
        <w:br/>
      </w:r>
      <w:r w:rsidRPr="0E197015" w:rsidR="00A61C22">
        <w:rPr>
          <w:rStyle w:val="NormalTok"/>
          <w:lang w:val="fr-FR"/>
          <w:rPrChange w:author="Philippe Cornichet" w:date="2021-08-12T15:19:00Z" w:id="1757717992">
            <w:rPr>
              <w:rStyle w:val="NormalTok"/>
            </w:rPr>
          </w:rPrChange>
        </w:rPr>
        <w:t xml:space="preserve">    </w:t>
      </w:r>
      <w:proofErr w:type="gramStart"/>
      <w:r w:rsidRPr="0E197015" w:rsidR="00A61C22">
        <w:rPr>
          <w:rStyle w:val="DataTypeTok"/>
          <w:lang w:val="fr-FR"/>
          <w:rPrChange w:author="Philippe Cornichet" w:date="2021-08-12T15:19:00Z" w:id="852225714">
            <w:rPr>
              <w:rStyle w:val="DataTypeTok"/>
            </w:rPr>
          </w:rPrChange>
        </w:rPr>
        <w:t>id</w:t>
      </w:r>
      <w:r w:rsidRPr="0E197015" w:rsidR="00A61C22">
        <w:rPr>
          <w:rStyle w:val="OperatorTok"/>
          <w:lang w:val="fr-FR"/>
          <w:rPrChange w:author="Philippe Cornichet" w:date="2021-08-12T15:19:00Z" w:id="1381271659">
            <w:rPr>
              <w:rStyle w:val="OperatorTok"/>
            </w:rPr>
          </w:rPrChange>
        </w:rPr>
        <w:t>:</w:t>
      </w:r>
      <w:proofErr w:type="gramEnd"/>
      <w:r w:rsidRPr="0E197015" w:rsidR="00A61C22">
        <w:rPr>
          <w:rStyle w:val="NormalTok"/>
          <w:lang w:val="fr-FR"/>
          <w:rPrChange w:author="Philippe Cornichet" w:date="2021-08-12T15:19:00Z" w:id="2105409226">
            <w:rPr>
              <w:rStyle w:val="NormalTok"/>
            </w:rPr>
          </w:rPrChange>
        </w:rPr>
        <w:t xml:space="preserve"> </w:t>
      </w:r>
      <w:r w:rsidRPr="0E197015" w:rsidR="00A61C22">
        <w:rPr>
          <w:rStyle w:val="StringTok"/>
          <w:lang w:val="fr-FR"/>
          <w:rPrChange w:author="Philippe Cornichet" w:date="2021-08-12T15:19:00Z" w:id="239681704">
            <w:rPr>
              <w:rStyle w:val="StringTok"/>
            </w:rPr>
          </w:rPrChange>
        </w:rPr>
        <w:t>'2'</w:t>
      </w:r>
      <w:r w:rsidRPr="0E197015" w:rsidR="00A61C22">
        <w:rPr>
          <w:rStyle w:val="OperatorTok"/>
          <w:lang w:val="fr-FR"/>
          <w:rPrChange w:author="Philippe Cornichet" w:date="2021-08-12T15:19:00Z" w:id="2046841312">
            <w:rPr>
              <w:rStyle w:val="OperatorTok"/>
            </w:rPr>
          </w:rPrChange>
        </w:rPr>
        <w:t>,</w:t>
      </w:r>
      <w:r>
        <w:br/>
      </w:r>
      <w:r w:rsidRPr="0E197015" w:rsidR="00A61C22">
        <w:rPr>
          <w:rStyle w:val="NormalTok"/>
          <w:lang w:val="fr-FR"/>
          <w:rPrChange w:author="Philippe Cornichet" w:date="2021-08-12T15:19:00Z" w:id="1171445247">
            <w:rPr>
              <w:rStyle w:val="NormalTok"/>
            </w:rPr>
          </w:rPrChange>
        </w:rPr>
        <w:t xml:space="preserve">    </w:t>
      </w:r>
      <w:proofErr w:type="spellStart"/>
      <w:r w:rsidRPr="0E197015" w:rsidR="00A61C22">
        <w:rPr>
          <w:rStyle w:val="DataTypeTok"/>
          <w:lang w:val="fr-FR"/>
          <w:rPrChange w:author="Philippe Cornichet" w:date="2021-08-12T15:19:00Z" w:id="106018425">
            <w:rPr>
              <w:rStyle w:val="DataTypeTok"/>
            </w:rPr>
          </w:rPrChange>
        </w:rPr>
        <w:t>username</w:t>
      </w:r>
      <w:proofErr w:type="spellEnd"/>
      <w:r w:rsidRPr="0E197015" w:rsidR="00A61C22">
        <w:rPr>
          <w:rStyle w:val="OperatorTok"/>
          <w:lang w:val="fr-FR"/>
          <w:rPrChange w:author="Philippe Cornichet" w:date="2021-08-12T15:19:00Z" w:id="1354356751">
            <w:rPr>
              <w:rStyle w:val="OperatorTok"/>
            </w:rPr>
          </w:rPrChange>
        </w:rPr>
        <w:t>:</w:t>
      </w:r>
      <w:r w:rsidRPr="0E197015" w:rsidR="00A61C22">
        <w:rPr>
          <w:rStyle w:val="NormalTok"/>
          <w:lang w:val="fr-FR"/>
          <w:rPrChange w:author="Philippe Cornichet" w:date="2021-08-12T15:19:00Z" w:id="130609975">
            <w:rPr>
              <w:rStyle w:val="NormalTok"/>
            </w:rPr>
          </w:rPrChange>
        </w:rPr>
        <w:t xml:space="preserve"> </w:t>
      </w:r>
      <w:r w:rsidRPr="0E197015" w:rsidR="00A61C22">
        <w:rPr>
          <w:rStyle w:val="StringTok"/>
          <w:lang w:val="fr-FR"/>
          <w:rPrChange w:author="Philippe Cornichet" w:date="2021-08-12T15:19:00Z" w:id="1791605914">
            <w:rPr>
              <w:rStyle w:val="StringTok"/>
            </w:rPr>
          </w:rPrChange>
        </w:rPr>
        <w:t>'user1'</w:t>
      </w:r>
      <w:r w:rsidRPr="0E197015" w:rsidR="00A61C22">
        <w:rPr>
          <w:rStyle w:val="OperatorTok"/>
          <w:lang w:val="fr-FR"/>
          <w:rPrChange w:author="Philippe Cornichet" w:date="2021-08-12T15:19:00Z" w:id="1021969273">
            <w:rPr>
              <w:rStyle w:val="OperatorTok"/>
            </w:rPr>
          </w:rPrChange>
        </w:rPr>
        <w:t>,</w:t>
      </w:r>
      <w:r>
        <w:br/>
      </w:r>
      <w:r w:rsidRPr="0E197015" w:rsidR="00A61C22">
        <w:rPr>
          <w:rStyle w:val="NormalTok"/>
          <w:lang w:val="fr-FR"/>
          <w:rPrChange w:author="Philippe Cornichet" w:date="2021-08-12T15:19:00Z" w:id="1340717392">
            <w:rPr>
              <w:rStyle w:val="NormalTok"/>
            </w:rPr>
          </w:rPrChange>
        </w:rPr>
        <w:t xml:space="preserve">    </w:t>
      </w:r>
      <w:proofErr w:type="spellStart"/>
      <w:r w:rsidRPr="0E197015" w:rsidR="00A61C22">
        <w:rPr>
          <w:rStyle w:val="DataTypeTok"/>
          <w:lang w:val="fr-FR"/>
          <w:rPrChange w:author="Philippe Cornichet" w:date="2021-08-12T15:19:00Z" w:id="655331601">
            <w:rPr>
              <w:rStyle w:val="DataTypeTok"/>
            </w:rPr>
          </w:rPrChange>
        </w:rPr>
        <w:t>password</w:t>
      </w:r>
      <w:proofErr w:type="spellEnd"/>
      <w:r w:rsidRPr="0E197015" w:rsidR="00A61C22">
        <w:rPr>
          <w:rStyle w:val="OperatorTok"/>
          <w:lang w:val="fr-FR"/>
          <w:rPrChange w:author="Philippe Cornichet" w:date="2021-08-12T15:19:00Z" w:id="1480680204">
            <w:rPr>
              <w:rStyle w:val="OperatorTok"/>
            </w:rPr>
          </w:rPrChange>
        </w:rPr>
        <w:t>:</w:t>
      </w:r>
      <w:r w:rsidRPr="0E197015" w:rsidR="00A61C22">
        <w:rPr>
          <w:rStyle w:val="NormalTok"/>
          <w:lang w:val="fr-FR"/>
          <w:rPrChange w:author="Philippe Cornichet" w:date="2021-08-12T15:19:00Z" w:id="57478059">
            <w:rPr>
              <w:rStyle w:val="NormalTok"/>
            </w:rPr>
          </w:rPrChange>
        </w:rPr>
        <w:t xml:space="preserve"> </w:t>
      </w:r>
      <w:r w:rsidRPr="0E197015" w:rsidR="00A61C22">
        <w:rPr>
          <w:rStyle w:val="StringTok"/>
          <w:lang w:val="fr-FR"/>
          <w:rPrChange w:author="Philippe Cornichet" w:date="2021-08-12T15:19:00Z" w:id="1636140900">
            <w:rPr>
              <w:rStyle w:val="StringTok"/>
            </w:rPr>
          </w:rPrChange>
        </w:rPr>
        <w:t>'password1'</w:t>
      </w:r>
      <w:r w:rsidRPr="0E197015" w:rsidR="00A61C22">
        <w:rPr>
          <w:rStyle w:val="OperatorTok"/>
          <w:lang w:val="fr-FR"/>
          <w:rPrChange w:author="Philippe Cornichet" w:date="2021-08-12T15:19:00Z" w:id="183798886">
            <w:rPr>
              <w:rStyle w:val="OperatorTok"/>
            </w:rPr>
          </w:rPrChange>
        </w:rPr>
        <w:t>,</w:t>
      </w:r>
      <w:r>
        <w:br/>
      </w:r>
      <w:r w:rsidRPr="0E197015" w:rsidR="00A61C22">
        <w:rPr>
          <w:rStyle w:val="NormalTok"/>
          <w:lang w:val="fr-FR"/>
          <w:rPrChange w:author="Philippe Cornichet" w:date="2021-08-12T15:19:00Z" w:id="1193070472">
            <w:rPr>
              <w:rStyle w:val="NormalTok"/>
            </w:rPr>
          </w:rPrChange>
        </w:rPr>
        <w:t xml:space="preserve">  }</w:t>
      </w:r>
      <w:r w:rsidRPr="0E197015" w:rsidR="00A61C22">
        <w:rPr>
          <w:rStyle w:val="OperatorTok"/>
          <w:lang w:val="fr-FR"/>
          <w:rPrChange w:author="Philippe Cornichet" w:date="2021-08-12T15:19:00Z" w:id="1642027275">
            <w:rPr>
              <w:rStyle w:val="OperatorTok"/>
            </w:rPr>
          </w:rPrChange>
        </w:rPr>
        <w:t>,</w:t>
      </w:r>
      <w:r>
        <w:br/>
      </w:r>
      <w:r w:rsidRPr="0E197015" w:rsidR="00A61C22">
        <w:rPr>
          <w:rStyle w:val="NormalTok"/>
          <w:lang w:val="fr-FR"/>
          <w:rPrChange w:author="Philippe Cornichet" w:date="2021-08-12T15:19:00Z" w:id="1946847616">
            <w:rPr>
              <w:rStyle w:val="NormalTok"/>
            </w:rPr>
          </w:rPrChange>
        </w:rPr>
        <w:t>]</w:t>
      </w:r>
      <w:r w:rsidRPr="0E197015" w:rsidR="00A61C22">
        <w:rPr>
          <w:rStyle w:val="OperatorTok"/>
          <w:lang w:val="fr-FR"/>
          <w:rPrChange w:author="Philippe Cornichet" w:date="2021-08-12T15:19:00Z" w:id="1148421428">
            <w:rPr>
              <w:rStyle w:val="OperatorTok"/>
            </w:rPr>
          </w:rPrChange>
        </w:rPr>
        <w:t>;</w:t>
      </w:r>
      <w:r>
        <w:br/>
      </w:r>
      <w:proofErr w:type="spellStart"/>
      <w:r w:rsidRPr="0E197015" w:rsidR="00A61C22">
        <w:rPr>
          <w:rStyle w:val="NormalTok"/>
          <w:lang w:val="fr-FR"/>
          <w:rPrChange w:author="Philippe Cornichet" w:date="2021-08-12T15:19:00Z" w:id="1357615244">
            <w:rPr>
              <w:rStyle w:val="NormalTok"/>
            </w:rPr>
          </w:rPrChange>
        </w:rPr>
        <w:t>module</w:t>
      </w:r>
      <w:r w:rsidRPr="0E197015" w:rsidR="00A61C22">
        <w:rPr>
          <w:rStyle w:val="OperatorTok"/>
          <w:lang w:val="fr-FR"/>
          <w:rPrChange w:author="Philippe Cornichet" w:date="2021-08-12T15:19:00Z" w:id="1931543177">
            <w:rPr>
              <w:rStyle w:val="OperatorTok"/>
            </w:rPr>
          </w:rPrChange>
        </w:rPr>
        <w:t>.</w:t>
      </w:r>
      <w:r w:rsidRPr="0E197015" w:rsidR="00A61C22">
        <w:rPr>
          <w:rStyle w:val="AttributeTok"/>
          <w:lang w:val="fr-FR"/>
          <w:rPrChange w:author="Philippe Cornichet" w:date="2021-08-12T15:19:00Z" w:id="1971318010">
            <w:rPr>
              <w:rStyle w:val="AttributeTok"/>
            </w:rPr>
          </w:rPrChange>
        </w:rPr>
        <w:t>exports</w:t>
      </w:r>
      <w:proofErr w:type="spellEnd"/>
      <w:r w:rsidRPr="0E197015" w:rsidR="00A61C22">
        <w:rPr>
          <w:rStyle w:val="NormalTok"/>
          <w:lang w:val="fr-FR"/>
          <w:rPrChange w:author="Philippe Cornichet" w:date="2021-08-12T15:19:00Z" w:id="284419575">
            <w:rPr>
              <w:rStyle w:val="NormalTok"/>
            </w:rPr>
          </w:rPrChange>
        </w:rPr>
        <w:t xml:space="preserve"> </w:t>
      </w:r>
      <w:r w:rsidRPr="0E197015" w:rsidR="00A61C22">
        <w:rPr>
          <w:rStyle w:val="OperatorTok"/>
          <w:lang w:val="fr-FR"/>
          <w:rPrChange w:author="Philippe Cornichet" w:date="2021-08-12T15:19:00Z" w:id="592930425">
            <w:rPr>
              <w:rStyle w:val="OperatorTok"/>
            </w:rPr>
          </w:rPrChange>
        </w:rPr>
        <w:t>=</w:t>
      </w:r>
      <w:r w:rsidRPr="0E197015" w:rsidR="00A61C22">
        <w:rPr>
          <w:rStyle w:val="NormalTok"/>
          <w:lang w:val="fr-FR"/>
          <w:rPrChange w:author="Philippe Cornichet" w:date="2021-08-12T15:19:00Z" w:id="1026094143">
            <w:rPr>
              <w:rStyle w:val="NormalTok"/>
            </w:rPr>
          </w:rPrChange>
        </w:rPr>
        <w:t xml:space="preserve"> {</w:t>
      </w:r>
      <w:r>
        <w:br/>
      </w:r>
      <w:r w:rsidRPr="0E197015" w:rsidR="00A61C22">
        <w:rPr>
          <w:rStyle w:val="NormalTok"/>
          <w:lang w:val="fr-FR"/>
          <w:rPrChange w:author="Philippe Cornichet" w:date="2021-08-12T15:19:00Z" w:id="1760317822">
            <w:rPr>
              <w:rStyle w:val="NormalTok"/>
            </w:rPr>
          </w:rPrChange>
        </w:rPr>
        <w:t xml:space="preserve">  </w:t>
      </w:r>
      <w:proofErr w:type="gramStart"/>
      <w:r w:rsidRPr="0E197015" w:rsidR="00A61C22">
        <w:rPr>
          <w:rStyle w:val="NormalTok"/>
          <w:lang w:val="fr-FR"/>
          <w:rPrChange w:author="Philippe Cornichet" w:date="2021-08-12T15:19:00Z" w:id="379999413">
            <w:rPr>
              <w:rStyle w:val="NormalTok"/>
            </w:rPr>
          </w:rPrChange>
        </w:rPr>
        <w:t>datas</w:t>
      </w:r>
      <w:proofErr w:type="gramEnd"/>
      <w:r w:rsidRPr="0E197015" w:rsidR="00A61C22">
        <w:rPr>
          <w:rStyle w:val="OperatorTok"/>
          <w:lang w:val="fr-FR"/>
          <w:rPrChange w:author="Philippe Cornichet" w:date="2021-08-12T15:19:00Z" w:id="340111047">
            <w:rPr>
              <w:rStyle w:val="OperatorTok"/>
            </w:rPr>
          </w:rPrChange>
        </w:rPr>
        <w:t>,</w:t>
      </w:r>
      <w:r>
        <w:br/>
      </w:r>
      <w:r w:rsidRPr="0E197015" w:rsidR="00A61C22">
        <w:rPr>
          <w:rStyle w:val="NormalTok"/>
          <w:lang w:val="fr-FR"/>
          <w:rPrChange w:author="Philippe Cornichet" w:date="2021-08-12T15:19:00Z" w:id="1578113337">
            <w:rPr>
              <w:rStyle w:val="NormalTok"/>
            </w:rPr>
          </w:rPrChange>
        </w:rPr>
        <w:t xml:space="preserve">  </w:t>
      </w:r>
      <w:proofErr w:type="spellStart"/>
      <w:r w:rsidRPr="0E197015" w:rsidR="00A61C22">
        <w:rPr>
          <w:rStyle w:val="NormalTok"/>
          <w:lang w:val="fr-FR"/>
          <w:rPrChange w:author="Philippe Cornichet" w:date="2021-08-12T15:19:00Z" w:id="1534353086">
            <w:rPr>
              <w:rStyle w:val="NormalTok"/>
            </w:rPr>
          </w:rPrChange>
        </w:rPr>
        <w:t>users</w:t>
      </w:r>
      <w:proofErr w:type="spellEnd"/>
      <w:r w:rsidRPr="0E197015" w:rsidR="00A61C22">
        <w:rPr>
          <w:rStyle w:val="OperatorTok"/>
          <w:lang w:val="fr-FR"/>
          <w:rPrChange w:author="Philippe Cornichet" w:date="2021-08-12T15:19:00Z" w:id="21190036">
            <w:rPr>
              <w:rStyle w:val="OperatorTok"/>
            </w:rPr>
          </w:rPrChange>
        </w:rPr>
        <w:t>,</w:t>
      </w:r>
      <w:r>
        <w:br/>
      </w:r>
      <w:r w:rsidRPr="0E197015" w:rsidR="00A61C22">
        <w:rPr>
          <w:rStyle w:val="NormalTok"/>
          <w:lang w:val="fr-FR"/>
          <w:rPrChange w:author="Philippe Cornichet" w:date="2021-08-12T15:19:00Z" w:id="243846730">
            <w:rPr>
              <w:rStyle w:val="NormalTok"/>
            </w:rPr>
          </w:rPrChange>
        </w:rPr>
        <w:t>}</w:t>
      </w:r>
      <w:r w:rsidRPr="0E197015" w:rsidR="00A61C22">
        <w:rPr>
          <w:rStyle w:val="OperatorTok"/>
          <w:lang w:val="fr-FR"/>
          <w:rPrChange w:author="Philippe Cornichet" w:date="2021-08-12T15:19:00Z" w:id="1504780185">
            <w:rPr>
              <w:rStyle w:val="OperatorTok"/>
            </w:rPr>
          </w:rPrChange>
        </w:rPr>
        <w:t>;</w:t>
      </w:r>
    </w:p>
    <w:p w:rsidRPr="00A61C22" w:rsidR="00383E43" w:rsidRDefault="00A61C22" w14:paraId="003CCDC5" w14:textId="77777777">
      <w:pPr>
        <w:pStyle w:val="FirstParagraph"/>
        <w:rPr>
          <w:lang w:val="fr-FR"/>
          <w:rPrChange w:author="Philippe Cornichet" w:date="2021-08-12T15:19:00Z" w:id="845">
            <w:rPr/>
          </w:rPrChange>
        </w:rPr>
      </w:pPr>
      <w:r w:rsidRPr="00A61C22">
        <w:rPr>
          <w:lang w:val="fr-FR"/>
          <w:rPrChange w:author="Philippe Cornichet" w:date="2021-08-12T15:19:00Z" w:id="846">
            <w:rPr/>
          </w:rPrChange>
        </w:rPr>
        <w:t xml:space="preserve">Notez que bien qu’il ne soit pas possible d’utiliser un fichier javascript comme base de données (le fichier .js ne peut pas être modifié pendant l’exécution du nœud de serveur), dans un souci de simplifier la démo, je l’ai configuré. Cette conception de fichier a une structure similaire à un </w:t>
      </w:r>
      <w:proofErr w:type="gramStart"/>
      <w:r w:rsidRPr="00A61C22">
        <w:rPr>
          <w:lang w:val="fr-FR"/>
          <w:rPrChange w:author="Philippe Cornichet" w:date="2021-08-12T15:19:00Z" w:id="847">
            <w:rPr/>
          </w:rPrChange>
        </w:rPr>
        <w:t>fichier .json</w:t>
      </w:r>
      <w:proofErr w:type="gramEnd"/>
      <w:r w:rsidRPr="00A61C22">
        <w:rPr>
          <w:lang w:val="fr-FR"/>
          <w:rPrChange w:author="Philippe Cornichet" w:date="2021-08-12T15:19:00Z" w:id="848">
            <w:rPr/>
          </w:rPrChange>
        </w:rPr>
        <w:t>.</w:t>
      </w:r>
      <w:r w:rsidRPr="00A61C22">
        <w:rPr>
          <w:lang w:val="fr-FR"/>
          <w:rPrChange w:author="Philippe Cornichet" w:date="2021-08-12T15:19:00Z" w:id="849">
            <w:rPr/>
          </w:rPrChange>
        </w:rPr>
        <w:br/>
      </w:r>
      <w:r w:rsidRPr="00A61C22">
        <w:rPr>
          <w:lang w:val="fr-FR"/>
          <w:rPrChange w:author="Philippe Cornichet" w:date="2021-08-12T15:19:00Z" w:id="849">
            <w:rPr/>
          </w:rPrChange>
        </w:rPr>
        <w:t>Sur la base de ces informations, nous allons fournir les API RESTful suivantes:</w:t>
      </w:r>
    </w:p>
    <w:tbl>
      <w:tblPr>
        <w:tblStyle w:val="Table"/>
        <w:tblW w:w="0" w:type="auto"/>
        <w:tblLook w:val="0020" w:firstRow="1" w:lastRow="0" w:firstColumn="0" w:lastColumn="0" w:noHBand="0" w:noVBand="0"/>
      </w:tblPr>
      <w:tblGrid>
        <w:gridCol w:w="1235"/>
        <w:gridCol w:w="1759"/>
        <w:gridCol w:w="1401"/>
        <w:gridCol w:w="3168"/>
      </w:tblGrid>
      <w:tr w:rsidRPr="00A61C22" w:rsidR="00383E43" w:rsidTr="00383E43" w14:paraId="74F40EDB" w14:textId="77777777">
        <w:trPr>
          <w:cnfStyle w:val="100000000000" w:firstRow="1" w:lastRow="0" w:firstColumn="0" w:lastColumn="0" w:oddVBand="0" w:evenVBand="0" w:oddHBand="0" w:evenHBand="0" w:firstRowFirstColumn="0" w:firstRowLastColumn="0" w:lastRowFirstColumn="0" w:lastRowLastColumn="0"/>
          <w:tblHeader/>
        </w:trPr>
        <w:tc>
          <w:tcPr>
            <w:tcW w:w="0" w:type="auto"/>
          </w:tcPr>
          <w:p w:rsidRPr="00A61C22" w:rsidR="00383E43" w:rsidRDefault="00A61C22" w14:paraId="37AE9C8A" w14:textId="77777777">
            <w:pPr>
              <w:pStyle w:val="Compact"/>
              <w:jc w:val="center"/>
              <w:rPr>
                <w:lang w:val="fr-FR"/>
                <w:rPrChange w:author="Philippe Cornichet" w:date="2021-08-12T15:19:00Z" w:id="850">
                  <w:rPr/>
                </w:rPrChange>
              </w:rPr>
            </w:pPr>
            <w:r w:rsidRPr="00A61C22">
              <w:rPr>
                <w:lang w:val="fr-FR"/>
                <w:rPrChange w:author="Philippe Cornichet" w:date="2021-08-12T15:19:00Z" w:id="851">
                  <w:rPr/>
                </w:rPrChange>
              </w:rPr>
              <w:t>URI</w:t>
            </w:r>
          </w:p>
        </w:tc>
        <w:tc>
          <w:tcPr>
            <w:tcW w:w="0" w:type="auto"/>
          </w:tcPr>
          <w:p w:rsidRPr="00A61C22" w:rsidR="00383E43" w:rsidRDefault="00A61C22" w14:paraId="40B826C9" w14:textId="77777777">
            <w:pPr>
              <w:pStyle w:val="Compact"/>
              <w:jc w:val="center"/>
              <w:rPr>
                <w:lang w:val="fr-FR"/>
                <w:rPrChange w:author="Philippe Cornichet" w:date="2021-08-12T15:19:00Z" w:id="852">
                  <w:rPr/>
                </w:rPrChange>
              </w:rPr>
            </w:pPr>
            <w:r w:rsidRPr="00A61C22">
              <w:rPr>
                <w:lang w:val="fr-FR"/>
                <w:rPrChange w:author="Philippe Cornichet" w:date="2021-08-12T15:19:00Z" w:id="853">
                  <w:rPr/>
                </w:rPrChange>
              </w:rPr>
              <w:t>Méthode HTTP</w:t>
            </w:r>
          </w:p>
        </w:tc>
        <w:tc>
          <w:tcPr>
            <w:tcW w:w="0" w:type="auto"/>
          </w:tcPr>
          <w:p w:rsidRPr="00A61C22" w:rsidR="00383E43" w:rsidRDefault="00A61C22" w14:paraId="73B4CE46" w14:textId="77777777">
            <w:pPr>
              <w:pStyle w:val="Compact"/>
              <w:jc w:val="center"/>
              <w:rPr>
                <w:lang w:val="fr-FR"/>
                <w:rPrChange w:author="Philippe Cornichet" w:date="2021-08-12T15:19:00Z" w:id="854">
                  <w:rPr/>
                </w:rPrChange>
              </w:rPr>
            </w:pPr>
            <w:r w:rsidRPr="00A61C22">
              <w:rPr>
                <w:lang w:val="fr-FR"/>
                <w:rPrChange w:author="Philippe Cornichet" w:date="2021-08-12T15:19:00Z" w:id="855">
                  <w:rPr/>
                </w:rPrChange>
              </w:rPr>
              <w:t>POST body</w:t>
            </w:r>
          </w:p>
        </w:tc>
        <w:tc>
          <w:tcPr>
            <w:tcW w:w="0" w:type="auto"/>
          </w:tcPr>
          <w:p w:rsidRPr="00A61C22" w:rsidR="00383E43" w:rsidRDefault="00A61C22" w14:paraId="7A5A4ACA" w14:textId="77777777">
            <w:pPr>
              <w:pStyle w:val="Compact"/>
              <w:jc w:val="center"/>
              <w:rPr>
                <w:lang w:val="fr-FR"/>
                <w:rPrChange w:author="Philippe Cornichet" w:date="2021-08-12T15:19:00Z" w:id="856">
                  <w:rPr/>
                </w:rPrChange>
              </w:rPr>
            </w:pPr>
            <w:r w:rsidRPr="00A61C22">
              <w:rPr>
                <w:lang w:val="fr-FR"/>
                <w:rPrChange w:author="Philippe Cornichet" w:date="2021-08-12T15:19:00Z" w:id="857">
                  <w:rPr/>
                </w:rPrChange>
              </w:rPr>
              <w:t>Résultat</w:t>
            </w:r>
          </w:p>
        </w:tc>
      </w:tr>
      <w:tr w:rsidRPr="00A61C22" w:rsidR="00383E43" w14:paraId="2485AB52" w14:textId="77777777">
        <w:tc>
          <w:tcPr>
            <w:tcW w:w="0" w:type="auto"/>
          </w:tcPr>
          <w:p w:rsidRPr="00A61C22" w:rsidR="00383E43" w:rsidRDefault="00A61C22" w14:paraId="51EAE1EA" w14:textId="77777777">
            <w:pPr>
              <w:pStyle w:val="Compact"/>
              <w:jc w:val="center"/>
              <w:rPr>
                <w:lang w:val="fr-FR"/>
                <w:rPrChange w:author="Philippe Cornichet" w:date="2021-08-12T15:19:00Z" w:id="858">
                  <w:rPr/>
                </w:rPrChange>
              </w:rPr>
            </w:pPr>
            <w:r w:rsidRPr="00A61C22">
              <w:rPr>
                <w:lang w:val="fr-FR"/>
                <w:rPrChange w:author="Philippe Cornichet" w:date="2021-08-12T15:19:00Z" w:id="859">
                  <w:rPr/>
                </w:rPrChange>
              </w:rPr>
              <w:t>/api</w:t>
            </w:r>
          </w:p>
        </w:tc>
        <w:tc>
          <w:tcPr>
            <w:tcW w:w="0" w:type="auto"/>
          </w:tcPr>
          <w:p w:rsidRPr="00A61C22" w:rsidR="00383E43" w:rsidRDefault="00A61C22" w14:paraId="3AE9BFAD" w14:textId="77777777">
            <w:pPr>
              <w:pStyle w:val="Compact"/>
              <w:jc w:val="center"/>
              <w:rPr>
                <w:lang w:val="fr-FR"/>
                <w:rPrChange w:author="Philippe Cornichet" w:date="2021-08-12T15:19:00Z" w:id="860">
                  <w:rPr/>
                </w:rPrChange>
              </w:rPr>
            </w:pPr>
            <w:r w:rsidRPr="00A61C22">
              <w:rPr>
                <w:lang w:val="fr-FR"/>
                <w:rPrChange w:author="Philippe Cornichet" w:date="2021-08-12T15:19:00Z" w:id="861">
                  <w:rPr/>
                </w:rPrChange>
              </w:rPr>
              <w:t>GET</w:t>
            </w:r>
          </w:p>
        </w:tc>
        <w:tc>
          <w:tcPr>
            <w:tcW w:w="0" w:type="auto"/>
          </w:tcPr>
          <w:p w:rsidRPr="00A61C22" w:rsidR="00383E43" w:rsidRDefault="00A61C22" w14:paraId="346B1861" w14:textId="77777777">
            <w:pPr>
              <w:pStyle w:val="Compact"/>
              <w:jc w:val="center"/>
              <w:rPr>
                <w:lang w:val="fr-FR"/>
                <w:rPrChange w:author="Philippe Cornichet" w:date="2021-08-12T15:19:00Z" w:id="862">
                  <w:rPr/>
                </w:rPrChange>
              </w:rPr>
            </w:pPr>
            <w:r w:rsidRPr="00A61C22">
              <w:rPr>
                <w:lang w:val="fr-FR"/>
                <w:rPrChange w:author="Philippe Cornichet" w:date="2021-08-12T15:19:00Z" w:id="863">
                  <w:rPr/>
                </w:rPrChange>
              </w:rPr>
              <w:t>NULL</w:t>
            </w:r>
          </w:p>
        </w:tc>
        <w:tc>
          <w:tcPr>
            <w:tcW w:w="0" w:type="auto"/>
          </w:tcPr>
          <w:p w:rsidRPr="00A61C22" w:rsidR="00383E43" w:rsidRDefault="00A61C22" w14:paraId="0B93147D" w14:textId="77777777">
            <w:pPr>
              <w:pStyle w:val="Compact"/>
              <w:jc w:val="center"/>
              <w:rPr>
                <w:lang w:val="fr-FR"/>
                <w:rPrChange w:author="Philippe Cornichet" w:date="2021-08-12T15:19:00Z" w:id="864">
                  <w:rPr/>
                </w:rPrChange>
              </w:rPr>
            </w:pPr>
            <w:r w:rsidRPr="00A61C22">
              <w:rPr>
                <w:lang w:val="fr-FR"/>
                <w:rPrChange w:author="Philippe Cornichet" w:date="2021-08-12T15:19:00Z" w:id="865">
                  <w:rPr/>
                </w:rPrChange>
              </w:rPr>
              <w:t>Afficher toutes les données</w:t>
            </w:r>
          </w:p>
        </w:tc>
      </w:tr>
      <w:tr w:rsidRPr="00A61C22" w:rsidR="00383E43" w14:paraId="0572DF9C" w14:textId="77777777">
        <w:tc>
          <w:tcPr>
            <w:tcW w:w="0" w:type="auto"/>
          </w:tcPr>
          <w:p w:rsidRPr="00A61C22" w:rsidR="00383E43" w:rsidRDefault="00A61C22" w14:paraId="370A2D33" w14:textId="77777777">
            <w:pPr>
              <w:pStyle w:val="Compact"/>
              <w:jc w:val="center"/>
              <w:rPr>
                <w:lang w:val="fr-FR"/>
                <w:rPrChange w:author="Philippe Cornichet" w:date="2021-08-12T15:19:00Z" w:id="866">
                  <w:rPr/>
                </w:rPrChange>
              </w:rPr>
            </w:pPr>
            <w:r w:rsidRPr="00A61C22">
              <w:rPr>
                <w:lang w:val="fr-FR"/>
                <w:rPrChange w:author="Philippe Cornichet" w:date="2021-08-12T15:19:00Z" w:id="867">
                  <w:rPr/>
                </w:rPrChange>
              </w:rPr>
              <w:t>/api/&lt;id&gt;</w:t>
            </w:r>
          </w:p>
        </w:tc>
        <w:tc>
          <w:tcPr>
            <w:tcW w:w="0" w:type="auto"/>
          </w:tcPr>
          <w:p w:rsidRPr="00A61C22" w:rsidR="00383E43" w:rsidRDefault="00A61C22" w14:paraId="1C74D126" w14:textId="77777777">
            <w:pPr>
              <w:pStyle w:val="Compact"/>
              <w:jc w:val="center"/>
              <w:rPr>
                <w:lang w:val="fr-FR"/>
                <w:rPrChange w:author="Philippe Cornichet" w:date="2021-08-12T15:19:00Z" w:id="868">
                  <w:rPr/>
                </w:rPrChange>
              </w:rPr>
            </w:pPr>
            <w:r w:rsidRPr="00A61C22">
              <w:rPr>
                <w:lang w:val="fr-FR"/>
                <w:rPrChange w:author="Philippe Cornichet" w:date="2021-08-12T15:19:00Z" w:id="869">
                  <w:rPr/>
                </w:rPrChange>
              </w:rPr>
              <w:t>GET</w:t>
            </w:r>
          </w:p>
        </w:tc>
        <w:tc>
          <w:tcPr>
            <w:tcW w:w="0" w:type="auto"/>
          </w:tcPr>
          <w:p w:rsidRPr="00A61C22" w:rsidR="00383E43" w:rsidRDefault="00A61C22" w14:paraId="48886D8E" w14:textId="77777777">
            <w:pPr>
              <w:pStyle w:val="Compact"/>
              <w:jc w:val="center"/>
              <w:rPr>
                <w:lang w:val="fr-FR"/>
                <w:rPrChange w:author="Philippe Cornichet" w:date="2021-08-12T15:19:00Z" w:id="870">
                  <w:rPr/>
                </w:rPrChange>
              </w:rPr>
            </w:pPr>
            <w:r w:rsidRPr="00A61C22">
              <w:rPr>
                <w:lang w:val="fr-FR"/>
                <w:rPrChange w:author="Philippe Cornichet" w:date="2021-08-12T15:19:00Z" w:id="871">
                  <w:rPr/>
                </w:rPrChange>
              </w:rPr>
              <w:t>NULL</w:t>
            </w:r>
          </w:p>
        </w:tc>
        <w:tc>
          <w:tcPr>
            <w:tcW w:w="0" w:type="auto"/>
          </w:tcPr>
          <w:p w:rsidRPr="00A61C22" w:rsidR="00383E43" w:rsidRDefault="00A61C22" w14:paraId="34DFB6C1" w14:textId="77777777">
            <w:pPr>
              <w:pStyle w:val="Compact"/>
              <w:jc w:val="center"/>
              <w:rPr>
                <w:lang w:val="fr-FR"/>
                <w:rPrChange w:author="Philippe Cornichet" w:date="2021-08-12T15:19:00Z" w:id="872">
                  <w:rPr/>
                </w:rPrChange>
              </w:rPr>
            </w:pPr>
            <w:r w:rsidRPr="00A61C22">
              <w:rPr>
                <w:lang w:val="fr-FR"/>
                <w:rPrChange w:author="Philippe Cornichet" w:date="2021-08-12T15:19:00Z" w:id="873">
                  <w:rPr/>
                </w:rPrChange>
              </w:rPr>
              <w:t>Afficher un élément existant</w:t>
            </w:r>
          </w:p>
        </w:tc>
      </w:tr>
      <w:tr w:rsidRPr="00A61C22" w:rsidR="00383E43" w14:paraId="44CD0552" w14:textId="77777777">
        <w:tc>
          <w:tcPr>
            <w:tcW w:w="0" w:type="auto"/>
          </w:tcPr>
          <w:p w:rsidRPr="00A61C22" w:rsidR="00383E43" w:rsidRDefault="00A61C22" w14:paraId="22F920D1" w14:textId="77777777">
            <w:pPr>
              <w:pStyle w:val="Compact"/>
              <w:jc w:val="center"/>
              <w:rPr>
                <w:lang w:val="fr-FR"/>
                <w:rPrChange w:author="Philippe Cornichet" w:date="2021-08-12T15:19:00Z" w:id="874">
                  <w:rPr/>
                </w:rPrChange>
              </w:rPr>
            </w:pPr>
            <w:r w:rsidRPr="00A61C22">
              <w:rPr>
                <w:lang w:val="fr-FR"/>
                <w:rPrChange w:author="Philippe Cornichet" w:date="2021-08-12T15:19:00Z" w:id="875">
                  <w:rPr/>
                </w:rPrChange>
              </w:rPr>
              <w:t>/api</w:t>
            </w:r>
          </w:p>
        </w:tc>
        <w:tc>
          <w:tcPr>
            <w:tcW w:w="0" w:type="auto"/>
          </w:tcPr>
          <w:p w:rsidRPr="00A61C22" w:rsidR="00383E43" w:rsidRDefault="00A61C22" w14:paraId="4A6CADCB" w14:textId="77777777">
            <w:pPr>
              <w:pStyle w:val="Compact"/>
              <w:jc w:val="center"/>
              <w:rPr>
                <w:lang w:val="fr-FR"/>
                <w:rPrChange w:author="Philippe Cornichet" w:date="2021-08-12T15:19:00Z" w:id="876">
                  <w:rPr/>
                </w:rPrChange>
              </w:rPr>
            </w:pPr>
            <w:r w:rsidRPr="00A61C22">
              <w:rPr>
                <w:lang w:val="fr-FR"/>
                <w:rPrChange w:author="Philippe Cornichet" w:date="2021-08-12T15:19:00Z" w:id="877">
                  <w:rPr/>
                </w:rPrChange>
              </w:rPr>
              <w:t>POST</w:t>
            </w:r>
          </w:p>
        </w:tc>
        <w:tc>
          <w:tcPr>
            <w:tcW w:w="0" w:type="auto"/>
          </w:tcPr>
          <w:p w:rsidRPr="00A61C22" w:rsidR="00383E43" w:rsidRDefault="00A61C22" w14:paraId="4654239B" w14:textId="77777777">
            <w:pPr>
              <w:pStyle w:val="Compact"/>
              <w:jc w:val="center"/>
              <w:rPr>
                <w:lang w:val="fr-FR"/>
                <w:rPrChange w:author="Philippe Cornichet" w:date="2021-08-12T15:19:00Z" w:id="878">
                  <w:rPr/>
                </w:rPrChange>
              </w:rPr>
            </w:pPr>
            <w:r w:rsidRPr="00A61C22">
              <w:rPr>
                <w:lang w:val="fr-FR"/>
                <w:rPrChange w:author="Philippe Cornichet" w:date="2021-08-12T15:19:00Z" w:id="879">
                  <w:rPr/>
                </w:rPrChange>
              </w:rPr>
              <w:t>JSON String</w:t>
            </w:r>
          </w:p>
        </w:tc>
        <w:tc>
          <w:tcPr>
            <w:tcW w:w="0" w:type="auto"/>
          </w:tcPr>
          <w:p w:rsidRPr="00A61C22" w:rsidR="00383E43" w:rsidRDefault="00A61C22" w14:paraId="24E6C980" w14:textId="77777777">
            <w:pPr>
              <w:pStyle w:val="Compact"/>
              <w:jc w:val="center"/>
              <w:rPr>
                <w:lang w:val="fr-FR"/>
                <w:rPrChange w:author="Philippe Cornichet" w:date="2021-08-12T15:19:00Z" w:id="880">
                  <w:rPr/>
                </w:rPrChange>
              </w:rPr>
            </w:pPr>
            <w:r w:rsidRPr="00A61C22">
              <w:rPr>
                <w:lang w:val="fr-FR"/>
                <w:rPrChange w:author="Philippe Cornichet" w:date="2021-08-12T15:19:00Z" w:id="881">
                  <w:rPr/>
                </w:rPrChange>
              </w:rPr>
              <w:t xml:space="preserve">Ajouter un </w:t>
            </w:r>
            <w:proofErr w:type="gramStart"/>
            <w:r w:rsidRPr="00A61C22">
              <w:rPr>
                <w:lang w:val="fr-FR"/>
                <w:rPrChange w:author="Philippe Cornichet" w:date="2021-08-12T15:19:00Z" w:id="882">
                  <w:rPr/>
                </w:rPrChange>
              </w:rPr>
              <w:t>nouveau</w:t>
            </w:r>
            <w:proofErr w:type="gramEnd"/>
            <w:r w:rsidRPr="00A61C22">
              <w:rPr>
                <w:lang w:val="fr-FR"/>
                <w:rPrChange w:author="Philippe Cornichet" w:date="2021-08-12T15:19:00Z" w:id="883">
                  <w:rPr/>
                </w:rPrChange>
              </w:rPr>
              <w:t xml:space="preserve"> élément</w:t>
            </w:r>
          </w:p>
        </w:tc>
      </w:tr>
      <w:tr w:rsidRPr="00A61C22" w:rsidR="00383E43" w14:paraId="0A613B90" w14:textId="77777777">
        <w:tc>
          <w:tcPr>
            <w:tcW w:w="0" w:type="auto"/>
          </w:tcPr>
          <w:p w:rsidRPr="00A61C22" w:rsidR="00383E43" w:rsidRDefault="00A61C22" w14:paraId="0852021E" w14:textId="77777777">
            <w:pPr>
              <w:pStyle w:val="Compact"/>
              <w:jc w:val="center"/>
              <w:rPr>
                <w:lang w:val="fr-FR"/>
                <w:rPrChange w:author="Philippe Cornichet" w:date="2021-08-12T15:19:00Z" w:id="884">
                  <w:rPr/>
                </w:rPrChange>
              </w:rPr>
            </w:pPr>
            <w:r w:rsidRPr="00A61C22">
              <w:rPr>
                <w:lang w:val="fr-FR"/>
                <w:rPrChange w:author="Philippe Cornichet" w:date="2021-08-12T15:19:00Z" w:id="885">
                  <w:rPr/>
                </w:rPrChange>
              </w:rPr>
              <w:t>/api/&lt;id&gt;</w:t>
            </w:r>
          </w:p>
        </w:tc>
        <w:tc>
          <w:tcPr>
            <w:tcW w:w="0" w:type="auto"/>
          </w:tcPr>
          <w:p w:rsidRPr="00A61C22" w:rsidR="00383E43" w:rsidRDefault="00A61C22" w14:paraId="4D27FEE2" w14:textId="77777777">
            <w:pPr>
              <w:pStyle w:val="Compact"/>
              <w:jc w:val="center"/>
              <w:rPr>
                <w:lang w:val="fr-FR"/>
                <w:rPrChange w:author="Philippe Cornichet" w:date="2021-08-12T15:19:00Z" w:id="886">
                  <w:rPr/>
                </w:rPrChange>
              </w:rPr>
            </w:pPr>
            <w:r w:rsidRPr="00A61C22">
              <w:rPr>
                <w:lang w:val="fr-FR"/>
                <w:rPrChange w:author="Philippe Cornichet" w:date="2021-08-12T15:19:00Z" w:id="887">
                  <w:rPr/>
                </w:rPrChange>
              </w:rPr>
              <w:t>PUT</w:t>
            </w:r>
          </w:p>
        </w:tc>
        <w:tc>
          <w:tcPr>
            <w:tcW w:w="0" w:type="auto"/>
          </w:tcPr>
          <w:p w:rsidRPr="00A61C22" w:rsidR="00383E43" w:rsidRDefault="00A61C22" w14:paraId="1269F09B" w14:textId="77777777">
            <w:pPr>
              <w:pStyle w:val="Compact"/>
              <w:jc w:val="center"/>
              <w:rPr>
                <w:lang w:val="fr-FR"/>
                <w:rPrChange w:author="Philippe Cornichet" w:date="2021-08-12T15:19:00Z" w:id="888">
                  <w:rPr/>
                </w:rPrChange>
              </w:rPr>
            </w:pPr>
            <w:r w:rsidRPr="00A61C22">
              <w:rPr>
                <w:lang w:val="fr-FR"/>
                <w:rPrChange w:author="Philippe Cornichet" w:date="2021-08-12T15:19:00Z" w:id="889">
                  <w:rPr/>
                </w:rPrChange>
              </w:rPr>
              <w:t>JSON String</w:t>
            </w:r>
          </w:p>
        </w:tc>
        <w:tc>
          <w:tcPr>
            <w:tcW w:w="0" w:type="auto"/>
          </w:tcPr>
          <w:p w:rsidRPr="00A61C22" w:rsidR="00383E43" w:rsidRDefault="00A61C22" w14:paraId="05402F3F" w14:textId="77777777">
            <w:pPr>
              <w:pStyle w:val="Compact"/>
              <w:jc w:val="center"/>
              <w:rPr>
                <w:lang w:val="fr-FR"/>
                <w:rPrChange w:author="Philippe Cornichet" w:date="2021-08-12T15:19:00Z" w:id="890">
                  <w:rPr/>
                </w:rPrChange>
              </w:rPr>
            </w:pPr>
            <w:r w:rsidRPr="00A61C22">
              <w:rPr>
                <w:lang w:val="fr-FR"/>
                <w:rPrChange w:author="Philippe Cornichet" w:date="2021-08-12T15:19:00Z" w:id="891">
                  <w:rPr/>
                </w:rPrChange>
              </w:rPr>
              <w:t>Modifier un élément existant</w:t>
            </w:r>
          </w:p>
        </w:tc>
      </w:tr>
    </w:tbl>
    <w:p w:rsidRPr="00A61C22" w:rsidR="00383E43" w:rsidRDefault="00A61C22" w14:paraId="4F36B537" w14:textId="4BC7A051">
      <w:pPr>
        <w:pStyle w:val="Heading4"/>
        <w:rPr>
          <w:lang w:val="fr-FR"/>
          <w:rPrChange w:author="Philippe Cornichet" w:date="2021-08-12T15:19:00Z" w:id="1974254754">
            <w:rPr/>
          </w:rPrChange>
        </w:rPr>
      </w:pPr>
      <w:bookmarkStart w:name="le-première-demo" w:id="893"/>
      <w:r w:rsidRPr="0E197015" w:rsidR="00A61C22">
        <w:rPr>
          <w:lang w:val="fr-FR"/>
          <w:rPrChange w:author="Philippe Cornichet" w:date="2021-08-12T15:19:00Z" w:id="868233676"/>
        </w:rPr>
        <w:t xml:space="preserve">Le première </w:t>
      </w:r>
      <w:del w:author="Tien Thanh Le" w:date="2021-08-13T13:51:46.68Z" w:id="708147272">
        <w:r w:rsidRPr="0E197015" w:rsidDel="00A61C22">
          <w:rPr>
            <w:lang w:val="fr-FR"/>
            <w:rPrChange w:author="Philippe Cornichet" w:date="2021-08-12T15:19:00Z" w:id="950309505"/>
          </w:rPr>
          <w:delText>demo</w:delText>
        </w:r>
      </w:del>
      <w:ins w:author="Tien Thanh Le" w:date="2021-08-13T13:51:46.695Z" w:id="1036747986">
        <w:r w:rsidRPr="0E197015" w:rsidR="27008097">
          <w:rPr>
            <w:lang w:val="fr-FR"/>
          </w:rPr>
          <w:t>démo</w:t>
        </w:r>
      </w:ins>
    </w:p>
    <w:p w:rsidRPr="00A61C22" w:rsidR="00383E43" w:rsidRDefault="00A61C22" w14:paraId="00D2D7C6" w14:textId="77777777">
      <w:pPr>
        <w:pStyle w:val="FirstParagraph"/>
        <w:rPr>
          <w:lang w:val="fr-FR"/>
          <w:rPrChange w:author="Philippe Cornichet" w:date="2021-08-12T15:19:00Z" w:id="895">
            <w:rPr/>
          </w:rPrChange>
        </w:rPr>
      </w:pPr>
      <w:r w:rsidRPr="00A61C22">
        <w:rPr>
          <w:lang w:val="fr-FR"/>
          <w:rPrChange w:author="Philippe Cornichet" w:date="2021-08-12T15:19:00Z" w:id="896">
            <w:rPr/>
          </w:rPrChange>
        </w:rPr>
        <w:br/>
      </w:r>
      <w:r w:rsidRPr="00A61C22">
        <w:rPr>
          <w:lang w:val="fr-FR"/>
          <w:rPrChange w:author="Philippe Cornichet" w:date="2021-08-12T15:19:00Z" w:id="896">
            <w:rPr/>
          </w:rPrChange>
        </w:rPr>
        <w:t>Tout d’abord, pour démarrer l’application correctement, j’affecte express en tant que variable à utiliser facilement plus tard.</w:t>
      </w:r>
    </w:p>
    <w:p w:rsidRPr="00A61C22" w:rsidR="00383E43" w:rsidRDefault="00A61C22" w14:paraId="33AC83C6" w14:textId="77777777">
      <w:pPr>
        <w:pStyle w:val="SourceCode"/>
        <w:rPr>
          <w:lang w:val="fr-FR"/>
          <w:rPrChange w:author="Philippe Cornichet" w:date="2021-08-12T15:19:00Z" w:id="897">
            <w:rPr/>
          </w:rPrChange>
        </w:rPr>
      </w:pPr>
      <w:r w:rsidRPr="00A61C22">
        <w:rPr>
          <w:rStyle w:val="CommentTok"/>
          <w:lang w:val="fr-FR"/>
          <w:rPrChange w:author="Philippe Cornichet" w:date="2021-08-12T15:19:00Z" w:id="898">
            <w:rPr>
              <w:rStyle w:val="CommentTok"/>
            </w:rPr>
          </w:rPrChange>
        </w:rPr>
        <w:t>//index.js</w:t>
      </w:r>
      <w:r w:rsidRPr="00A61C22">
        <w:rPr>
          <w:lang w:val="fr-FR"/>
          <w:rPrChange w:author="Philippe Cornichet" w:date="2021-08-12T15:19:00Z" w:id="899">
            <w:rPr/>
          </w:rPrChange>
        </w:rPr>
        <w:br/>
      </w:r>
      <w:r w:rsidRPr="00A61C22">
        <w:rPr>
          <w:lang w:val="fr-FR"/>
          <w:rPrChange w:author="Philippe Cornichet" w:date="2021-08-12T15:19:00Z" w:id="900">
            <w:rPr/>
          </w:rPrChange>
        </w:rPr>
        <w:br/>
      </w:r>
      <w:r w:rsidRPr="00A61C22">
        <w:rPr>
          <w:rStyle w:val="KeywordTok"/>
          <w:lang w:val="fr-FR"/>
          <w:rPrChange w:author="Philippe Cornichet" w:date="2021-08-12T15:19:00Z" w:id="901">
            <w:rPr>
              <w:rStyle w:val="KeywordTok"/>
            </w:rPr>
          </w:rPrChange>
        </w:rPr>
        <w:lastRenderedPageBreak/>
        <w:t>const</w:t>
      </w:r>
      <w:r w:rsidRPr="00A61C22">
        <w:rPr>
          <w:rStyle w:val="NormalTok"/>
          <w:lang w:val="fr-FR"/>
          <w:rPrChange w:author="Philippe Cornichet" w:date="2021-08-12T15:19:00Z" w:id="902">
            <w:rPr>
              <w:rStyle w:val="NormalTok"/>
            </w:rPr>
          </w:rPrChange>
        </w:rPr>
        <w:t xml:space="preserve"> express </w:t>
      </w:r>
      <w:r w:rsidRPr="00A61C22">
        <w:rPr>
          <w:rStyle w:val="OperatorTok"/>
          <w:lang w:val="fr-FR"/>
          <w:rPrChange w:author="Philippe Cornichet" w:date="2021-08-12T15:19:00Z" w:id="903">
            <w:rPr>
              <w:rStyle w:val="OperatorTok"/>
            </w:rPr>
          </w:rPrChange>
        </w:rPr>
        <w:t>=</w:t>
      </w:r>
      <w:r w:rsidRPr="00A61C22">
        <w:rPr>
          <w:rStyle w:val="NormalTok"/>
          <w:lang w:val="fr-FR"/>
          <w:rPrChange w:author="Philippe Cornichet" w:date="2021-08-12T15:19:00Z" w:id="904">
            <w:rPr>
              <w:rStyle w:val="NormalTok"/>
            </w:rPr>
          </w:rPrChange>
        </w:rPr>
        <w:t xml:space="preserve"> </w:t>
      </w:r>
      <w:r w:rsidRPr="00A61C22">
        <w:rPr>
          <w:rStyle w:val="PreprocessorTok"/>
          <w:lang w:val="fr-FR"/>
          <w:rPrChange w:author="Philippe Cornichet" w:date="2021-08-12T15:19:00Z" w:id="905">
            <w:rPr>
              <w:rStyle w:val="PreprocessorTok"/>
            </w:rPr>
          </w:rPrChange>
        </w:rPr>
        <w:t>require</w:t>
      </w:r>
      <w:r w:rsidRPr="00A61C22">
        <w:rPr>
          <w:rStyle w:val="NormalTok"/>
          <w:lang w:val="fr-FR"/>
          <w:rPrChange w:author="Philippe Cornichet" w:date="2021-08-12T15:19:00Z" w:id="906">
            <w:rPr>
              <w:rStyle w:val="NormalTok"/>
            </w:rPr>
          </w:rPrChange>
        </w:rPr>
        <w:t>(</w:t>
      </w:r>
      <w:r w:rsidRPr="00A61C22">
        <w:rPr>
          <w:rStyle w:val="StringTok"/>
          <w:lang w:val="fr-FR"/>
          <w:rPrChange w:author="Philippe Cornichet" w:date="2021-08-12T15:19:00Z" w:id="907">
            <w:rPr>
              <w:rStyle w:val="StringTok"/>
            </w:rPr>
          </w:rPrChange>
        </w:rPr>
        <w:t>'express'</w:t>
      </w:r>
      <w:r w:rsidRPr="00A61C22">
        <w:rPr>
          <w:rStyle w:val="NormalTok"/>
          <w:lang w:val="fr-FR"/>
          <w:rPrChange w:author="Philippe Cornichet" w:date="2021-08-12T15:19:00Z" w:id="908">
            <w:rPr>
              <w:rStyle w:val="NormalTok"/>
            </w:rPr>
          </w:rPrChange>
        </w:rPr>
        <w:t>)</w:t>
      </w:r>
      <w:r w:rsidRPr="00A61C22">
        <w:rPr>
          <w:rStyle w:val="OperatorTok"/>
          <w:lang w:val="fr-FR"/>
          <w:rPrChange w:author="Philippe Cornichet" w:date="2021-08-12T15:19:00Z" w:id="909">
            <w:rPr>
              <w:rStyle w:val="OperatorTok"/>
            </w:rPr>
          </w:rPrChange>
        </w:rPr>
        <w:t>;</w:t>
      </w:r>
      <w:r w:rsidRPr="00A61C22">
        <w:rPr>
          <w:lang w:val="fr-FR"/>
          <w:rPrChange w:author="Philippe Cornichet" w:date="2021-08-12T15:19:00Z" w:id="910">
            <w:rPr/>
          </w:rPrChange>
        </w:rPr>
        <w:br/>
      </w:r>
      <w:r w:rsidRPr="00A61C22">
        <w:rPr>
          <w:rStyle w:val="KeywordTok"/>
          <w:lang w:val="fr-FR"/>
          <w:rPrChange w:author="Philippe Cornichet" w:date="2021-08-12T15:19:00Z" w:id="911">
            <w:rPr>
              <w:rStyle w:val="KeywordTok"/>
            </w:rPr>
          </w:rPrChange>
        </w:rPr>
        <w:t>const</w:t>
      </w:r>
      <w:r w:rsidRPr="00A61C22">
        <w:rPr>
          <w:rStyle w:val="NormalTok"/>
          <w:lang w:val="fr-FR"/>
          <w:rPrChange w:author="Philippe Cornichet" w:date="2021-08-12T15:19:00Z" w:id="912">
            <w:rPr>
              <w:rStyle w:val="NormalTok"/>
            </w:rPr>
          </w:rPrChange>
        </w:rPr>
        <w:t xml:space="preserve"> logger </w:t>
      </w:r>
      <w:r w:rsidRPr="00A61C22">
        <w:rPr>
          <w:rStyle w:val="OperatorTok"/>
          <w:lang w:val="fr-FR"/>
          <w:rPrChange w:author="Philippe Cornichet" w:date="2021-08-12T15:19:00Z" w:id="913">
            <w:rPr>
              <w:rStyle w:val="OperatorTok"/>
            </w:rPr>
          </w:rPrChange>
        </w:rPr>
        <w:t>=</w:t>
      </w:r>
      <w:r w:rsidRPr="00A61C22">
        <w:rPr>
          <w:rStyle w:val="NormalTok"/>
          <w:lang w:val="fr-FR"/>
          <w:rPrChange w:author="Philippe Cornichet" w:date="2021-08-12T15:19:00Z" w:id="914">
            <w:rPr>
              <w:rStyle w:val="NormalTok"/>
            </w:rPr>
          </w:rPrChange>
        </w:rPr>
        <w:t xml:space="preserve"> </w:t>
      </w:r>
      <w:r w:rsidRPr="00A61C22">
        <w:rPr>
          <w:rStyle w:val="PreprocessorTok"/>
          <w:lang w:val="fr-FR"/>
          <w:rPrChange w:author="Philippe Cornichet" w:date="2021-08-12T15:19:00Z" w:id="915">
            <w:rPr>
              <w:rStyle w:val="PreprocessorTok"/>
            </w:rPr>
          </w:rPrChange>
        </w:rPr>
        <w:t>require</w:t>
      </w:r>
      <w:r w:rsidRPr="00A61C22">
        <w:rPr>
          <w:rStyle w:val="NormalTok"/>
          <w:lang w:val="fr-FR"/>
          <w:rPrChange w:author="Philippe Cornichet" w:date="2021-08-12T15:19:00Z" w:id="916">
            <w:rPr>
              <w:rStyle w:val="NormalTok"/>
            </w:rPr>
          </w:rPrChange>
        </w:rPr>
        <w:t>(</w:t>
      </w:r>
      <w:r w:rsidRPr="00A61C22">
        <w:rPr>
          <w:rStyle w:val="StringTok"/>
          <w:lang w:val="fr-FR"/>
          <w:rPrChange w:author="Philippe Cornichet" w:date="2021-08-12T15:19:00Z" w:id="917">
            <w:rPr>
              <w:rStyle w:val="StringTok"/>
            </w:rPr>
          </w:rPrChange>
        </w:rPr>
        <w:t>'./middleware/logger'</w:t>
      </w:r>
      <w:r w:rsidRPr="00A61C22">
        <w:rPr>
          <w:rStyle w:val="NormalTok"/>
          <w:lang w:val="fr-FR"/>
          <w:rPrChange w:author="Philippe Cornichet" w:date="2021-08-12T15:19:00Z" w:id="918">
            <w:rPr>
              <w:rStyle w:val="NormalTok"/>
            </w:rPr>
          </w:rPrChange>
        </w:rPr>
        <w:t>)</w:t>
      </w:r>
      <w:r w:rsidRPr="00A61C22">
        <w:rPr>
          <w:rStyle w:val="OperatorTok"/>
          <w:lang w:val="fr-FR"/>
          <w:rPrChange w:author="Philippe Cornichet" w:date="2021-08-12T15:19:00Z" w:id="919">
            <w:rPr>
              <w:rStyle w:val="OperatorTok"/>
            </w:rPr>
          </w:rPrChange>
        </w:rPr>
        <w:t>;</w:t>
      </w:r>
      <w:r w:rsidRPr="00A61C22">
        <w:rPr>
          <w:lang w:val="fr-FR"/>
          <w:rPrChange w:author="Philippe Cornichet" w:date="2021-08-12T15:19:00Z" w:id="920">
            <w:rPr/>
          </w:rPrChange>
        </w:rPr>
        <w:br/>
      </w:r>
      <w:r w:rsidRPr="00A61C22">
        <w:rPr>
          <w:rStyle w:val="KeywordTok"/>
          <w:lang w:val="fr-FR"/>
          <w:rPrChange w:author="Philippe Cornichet" w:date="2021-08-12T15:19:00Z" w:id="921">
            <w:rPr>
              <w:rStyle w:val="KeywordTok"/>
            </w:rPr>
          </w:rPrChange>
        </w:rPr>
        <w:t>const</w:t>
      </w:r>
      <w:r w:rsidRPr="00A61C22">
        <w:rPr>
          <w:rStyle w:val="NormalTok"/>
          <w:lang w:val="fr-FR"/>
          <w:rPrChange w:author="Philippe Cornichet" w:date="2021-08-12T15:19:00Z" w:id="922">
            <w:rPr>
              <w:rStyle w:val="NormalTok"/>
            </w:rPr>
          </w:rPrChange>
        </w:rPr>
        <w:t xml:space="preserve"> PORT </w:t>
      </w:r>
      <w:r w:rsidRPr="00A61C22">
        <w:rPr>
          <w:rStyle w:val="OperatorTok"/>
          <w:lang w:val="fr-FR"/>
          <w:rPrChange w:author="Philippe Cornichet" w:date="2021-08-12T15:19:00Z" w:id="923">
            <w:rPr>
              <w:rStyle w:val="OperatorTok"/>
            </w:rPr>
          </w:rPrChange>
        </w:rPr>
        <w:t>=</w:t>
      </w:r>
      <w:r w:rsidRPr="00A61C22">
        <w:rPr>
          <w:rStyle w:val="NormalTok"/>
          <w:lang w:val="fr-FR"/>
          <w:rPrChange w:author="Philippe Cornichet" w:date="2021-08-12T15:19:00Z" w:id="924">
            <w:rPr>
              <w:rStyle w:val="NormalTok"/>
            </w:rPr>
          </w:rPrChange>
        </w:rPr>
        <w:t xml:space="preserve"> </w:t>
      </w:r>
      <w:r w:rsidRPr="00A61C22">
        <w:rPr>
          <w:rStyle w:val="BuiltInTok"/>
          <w:lang w:val="fr-FR"/>
          <w:rPrChange w:author="Philippe Cornichet" w:date="2021-08-12T15:19:00Z" w:id="925">
            <w:rPr>
              <w:rStyle w:val="BuiltInTok"/>
            </w:rPr>
          </w:rPrChange>
        </w:rPr>
        <w:t>process</w:t>
      </w:r>
      <w:r w:rsidRPr="00A61C22">
        <w:rPr>
          <w:rStyle w:val="OperatorTok"/>
          <w:lang w:val="fr-FR"/>
          <w:rPrChange w:author="Philippe Cornichet" w:date="2021-08-12T15:19:00Z" w:id="926">
            <w:rPr>
              <w:rStyle w:val="OperatorTok"/>
            </w:rPr>
          </w:rPrChange>
        </w:rPr>
        <w:t>.</w:t>
      </w:r>
      <w:r w:rsidRPr="00A61C22">
        <w:rPr>
          <w:rStyle w:val="AttributeTok"/>
          <w:lang w:val="fr-FR"/>
          <w:rPrChange w:author="Philippe Cornichet" w:date="2021-08-12T15:19:00Z" w:id="927">
            <w:rPr>
              <w:rStyle w:val="AttributeTok"/>
            </w:rPr>
          </w:rPrChange>
        </w:rPr>
        <w:t>env</w:t>
      </w:r>
      <w:r w:rsidRPr="00A61C22">
        <w:rPr>
          <w:rStyle w:val="OperatorTok"/>
          <w:lang w:val="fr-FR"/>
          <w:rPrChange w:author="Philippe Cornichet" w:date="2021-08-12T15:19:00Z" w:id="928">
            <w:rPr>
              <w:rStyle w:val="OperatorTok"/>
            </w:rPr>
          </w:rPrChange>
        </w:rPr>
        <w:t>.</w:t>
      </w:r>
      <w:r w:rsidRPr="00A61C22">
        <w:rPr>
          <w:rStyle w:val="AttributeTok"/>
          <w:lang w:val="fr-FR"/>
          <w:rPrChange w:author="Philippe Cornichet" w:date="2021-08-12T15:19:00Z" w:id="929">
            <w:rPr>
              <w:rStyle w:val="AttributeTok"/>
            </w:rPr>
          </w:rPrChange>
        </w:rPr>
        <w:t>PORT</w:t>
      </w:r>
      <w:r w:rsidRPr="00A61C22">
        <w:rPr>
          <w:rStyle w:val="NormalTok"/>
          <w:lang w:val="fr-FR"/>
          <w:rPrChange w:author="Philippe Cornichet" w:date="2021-08-12T15:19:00Z" w:id="930">
            <w:rPr>
              <w:rStyle w:val="NormalTok"/>
            </w:rPr>
          </w:rPrChange>
        </w:rPr>
        <w:t xml:space="preserve"> </w:t>
      </w:r>
      <w:r w:rsidRPr="00A61C22">
        <w:rPr>
          <w:rStyle w:val="OperatorTok"/>
          <w:lang w:val="fr-FR"/>
          <w:rPrChange w:author="Philippe Cornichet" w:date="2021-08-12T15:19:00Z" w:id="931">
            <w:rPr>
              <w:rStyle w:val="OperatorTok"/>
            </w:rPr>
          </w:rPrChange>
        </w:rPr>
        <w:t>||</w:t>
      </w:r>
      <w:r w:rsidRPr="00A61C22">
        <w:rPr>
          <w:rStyle w:val="NormalTok"/>
          <w:lang w:val="fr-FR"/>
          <w:rPrChange w:author="Philippe Cornichet" w:date="2021-08-12T15:19:00Z" w:id="932">
            <w:rPr>
              <w:rStyle w:val="NormalTok"/>
            </w:rPr>
          </w:rPrChange>
        </w:rPr>
        <w:t xml:space="preserve"> </w:t>
      </w:r>
      <w:r w:rsidRPr="00A61C22">
        <w:rPr>
          <w:rStyle w:val="DecValTok"/>
          <w:lang w:val="fr-FR"/>
          <w:rPrChange w:author="Philippe Cornichet" w:date="2021-08-12T15:19:00Z" w:id="933">
            <w:rPr>
              <w:rStyle w:val="DecValTok"/>
            </w:rPr>
          </w:rPrChange>
        </w:rPr>
        <w:t>8001</w:t>
      </w:r>
      <w:r w:rsidRPr="00A61C22">
        <w:rPr>
          <w:rStyle w:val="OperatorTok"/>
          <w:lang w:val="fr-FR"/>
          <w:rPrChange w:author="Philippe Cornichet" w:date="2021-08-12T15:19:00Z" w:id="934">
            <w:rPr>
              <w:rStyle w:val="OperatorTok"/>
            </w:rPr>
          </w:rPrChange>
        </w:rPr>
        <w:t>;</w:t>
      </w:r>
      <w:r w:rsidRPr="00A61C22">
        <w:rPr>
          <w:lang w:val="fr-FR"/>
          <w:rPrChange w:author="Philippe Cornichet" w:date="2021-08-12T15:19:00Z" w:id="935">
            <w:rPr/>
          </w:rPrChange>
        </w:rPr>
        <w:br/>
      </w:r>
      <w:r w:rsidRPr="00A61C22">
        <w:rPr>
          <w:rStyle w:val="KeywordTok"/>
          <w:lang w:val="fr-FR"/>
          <w:rPrChange w:author="Philippe Cornichet" w:date="2021-08-12T15:19:00Z" w:id="936">
            <w:rPr>
              <w:rStyle w:val="KeywordTok"/>
            </w:rPr>
          </w:rPrChange>
        </w:rPr>
        <w:t>const</w:t>
      </w:r>
      <w:r w:rsidRPr="00A61C22">
        <w:rPr>
          <w:rStyle w:val="NormalTok"/>
          <w:lang w:val="fr-FR"/>
          <w:rPrChange w:author="Philippe Cornichet" w:date="2021-08-12T15:19:00Z" w:id="937">
            <w:rPr>
              <w:rStyle w:val="NormalTok"/>
            </w:rPr>
          </w:rPrChange>
        </w:rPr>
        <w:t xml:space="preserve"> datas </w:t>
      </w:r>
      <w:r w:rsidRPr="00A61C22">
        <w:rPr>
          <w:rStyle w:val="OperatorTok"/>
          <w:lang w:val="fr-FR"/>
          <w:rPrChange w:author="Philippe Cornichet" w:date="2021-08-12T15:19:00Z" w:id="938">
            <w:rPr>
              <w:rStyle w:val="OperatorTok"/>
            </w:rPr>
          </w:rPrChange>
        </w:rPr>
        <w:t>=</w:t>
      </w:r>
      <w:r w:rsidRPr="00A61C22">
        <w:rPr>
          <w:rStyle w:val="NormalTok"/>
          <w:lang w:val="fr-FR"/>
          <w:rPrChange w:author="Philippe Cornichet" w:date="2021-08-12T15:19:00Z" w:id="939">
            <w:rPr>
              <w:rStyle w:val="NormalTok"/>
            </w:rPr>
          </w:rPrChange>
        </w:rPr>
        <w:t xml:space="preserve"> </w:t>
      </w:r>
      <w:r w:rsidRPr="00A61C22">
        <w:rPr>
          <w:rStyle w:val="PreprocessorTok"/>
          <w:lang w:val="fr-FR"/>
          <w:rPrChange w:author="Philippe Cornichet" w:date="2021-08-12T15:19:00Z" w:id="940">
            <w:rPr>
              <w:rStyle w:val="PreprocessorTok"/>
            </w:rPr>
          </w:rPrChange>
        </w:rPr>
        <w:t>require</w:t>
      </w:r>
      <w:r w:rsidRPr="00A61C22">
        <w:rPr>
          <w:rStyle w:val="NormalTok"/>
          <w:lang w:val="fr-FR"/>
          <w:rPrChange w:author="Philippe Cornichet" w:date="2021-08-12T15:19:00Z" w:id="941">
            <w:rPr>
              <w:rStyle w:val="NormalTok"/>
            </w:rPr>
          </w:rPrChange>
        </w:rPr>
        <w:t>(</w:t>
      </w:r>
      <w:r w:rsidRPr="00A61C22">
        <w:rPr>
          <w:rStyle w:val="StringTok"/>
          <w:lang w:val="fr-FR"/>
          <w:rPrChange w:author="Philippe Cornichet" w:date="2021-08-12T15:19:00Z" w:id="942">
            <w:rPr>
              <w:rStyle w:val="StringTok"/>
            </w:rPr>
          </w:rPrChange>
        </w:rPr>
        <w:t>'./test_database'</w:t>
      </w:r>
      <w:r w:rsidRPr="00A61C22">
        <w:rPr>
          <w:rStyle w:val="NormalTok"/>
          <w:lang w:val="fr-FR"/>
          <w:rPrChange w:author="Philippe Cornichet" w:date="2021-08-12T15:19:00Z" w:id="943">
            <w:rPr>
              <w:rStyle w:val="NormalTok"/>
            </w:rPr>
          </w:rPrChange>
        </w:rPr>
        <w:t>)</w:t>
      </w:r>
      <w:r w:rsidRPr="00A61C22">
        <w:rPr>
          <w:rStyle w:val="OperatorTok"/>
          <w:lang w:val="fr-FR"/>
          <w:rPrChange w:author="Philippe Cornichet" w:date="2021-08-12T15:19:00Z" w:id="944">
            <w:rPr>
              <w:rStyle w:val="OperatorTok"/>
            </w:rPr>
          </w:rPrChange>
        </w:rPr>
        <w:t>;</w:t>
      </w:r>
      <w:r w:rsidRPr="00A61C22">
        <w:rPr>
          <w:lang w:val="fr-FR"/>
          <w:rPrChange w:author="Philippe Cornichet" w:date="2021-08-12T15:19:00Z" w:id="945">
            <w:rPr/>
          </w:rPrChange>
        </w:rPr>
        <w:br/>
      </w:r>
      <w:r w:rsidRPr="00A61C22">
        <w:rPr>
          <w:rStyle w:val="KeywordTok"/>
          <w:lang w:val="fr-FR"/>
          <w:rPrChange w:author="Philippe Cornichet" w:date="2021-08-12T15:19:00Z" w:id="946">
            <w:rPr>
              <w:rStyle w:val="KeywordTok"/>
            </w:rPr>
          </w:rPrChange>
        </w:rPr>
        <w:t>const</w:t>
      </w:r>
      <w:r w:rsidRPr="00A61C22">
        <w:rPr>
          <w:rStyle w:val="NormalTok"/>
          <w:lang w:val="fr-FR"/>
          <w:rPrChange w:author="Philippe Cornichet" w:date="2021-08-12T15:19:00Z" w:id="947">
            <w:rPr>
              <w:rStyle w:val="NormalTok"/>
            </w:rPr>
          </w:rPrChange>
        </w:rPr>
        <w:t xml:space="preserve"> app </w:t>
      </w:r>
      <w:r w:rsidRPr="00A61C22">
        <w:rPr>
          <w:rStyle w:val="OperatorTok"/>
          <w:lang w:val="fr-FR"/>
          <w:rPrChange w:author="Philippe Cornichet" w:date="2021-08-12T15:19:00Z" w:id="948">
            <w:rPr>
              <w:rStyle w:val="OperatorTok"/>
            </w:rPr>
          </w:rPrChange>
        </w:rPr>
        <w:t>=</w:t>
      </w:r>
      <w:r w:rsidRPr="00A61C22">
        <w:rPr>
          <w:rStyle w:val="NormalTok"/>
          <w:lang w:val="fr-FR"/>
          <w:rPrChange w:author="Philippe Cornichet" w:date="2021-08-12T15:19:00Z" w:id="949">
            <w:rPr>
              <w:rStyle w:val="NormalTok"/>
            </w:rPr>
          </w:rPrChange>
        </w:rPr>
        <w:t xml:space="preserve"> </w:t>
      </w:r>
      <w:r w:rsidRPr="00A61C22">
        <w:rPr>
          <w:rStyle w:val="FunctionTok"/>
          <w:lang w:val="fr-FR"/>
          <w:rPrChange w:author="Philippe Cornichet" w:date="2021-08-12T15:19:00Z" w:id="950">
            <w:rPr>
              <w:rStyle w:val="FunctionTok"/>
            </w:rPr>
          </w:rPrChange>
        </w:rPr>
        <w:t>express</w:t>
      </w:r>
      <w:r w:rsidRPr="00A61C22">
        <w:rPr>
          <w:rStyle w:val="NormalTok"/>
          <w:lang w:val="fr-FR"/>
          <w:rPrChange w:author="Philippe Cornichet" w:date="2021-08-12T15:19:00Z" w:id="951">
            <w:rPr>
              <w:rStyle w:val="NormalTok"/>
            </w:rPr>
          </w:rPrChange>
        </w:rPr>
        <w:t>()</w:t>
      </w:r>
      <w:r w:rsidRPr="00A61C22">
        <w:rPr>
          <w:rStyle w:val="OperatorTok"/>
          <w:lang w:val="fr-FR"/>
          <w:rPrChange w:author="Philippe Cornichet" w:date="2021-08-12T15:19:00Z" w:id="952">
            <w:rPr>
              <w:rStyle w:val="OperatorTok"/>
            </w:rPr>
          </w:rPrChange>
        </w:rPr>
        <w:t>;</w:t>
      </w:r>
      <w:r w:rsidRPr="00A61C22">
        <w:rPr>
          <w:lang w:val="fr-FR"/>
          <w:rPrChange w:author="Philippe Cornichet" w:date="2021-08-12T15:19:00Z" w:id="953">
            <w:rPr/>
          </w:rPrChange>
        </w:rPr>
        <w:br/>
      </w:r>
      <w:r w:rsidRPr="00A61C22">
        <w:rPr>
          <w:lang w:val="fr-FR"/>
          <w:rPrChange w:author="Philippe Cornichet" w:date="2021-08-12T15:19:00Z" w:id="954">
            <w:rPr/>
          </w:rPrChange>
        </w:rPr>
        <w:br/>
      </w:r>
      <w:r w:rsidRPr="00A61C22">
        <w:rPr>
          <w:rStyle w:val="CommentTok"/>
          <w:lang w:val="fr-FR"/>
          <w:rPrChange w:author="Philippe Cornichet" w:date="2021-08-12T15:19:00Z" w:id="955">
            <w:rPr>
              <w:rStyle w:val="CommentTok"/>
            </w:rPr>
          </w:rPrChange>
        </w:rPr>
        <w:t>//Logger middleware</w:t>
      </w:r>
      <w:r w:rsidRPr="00A61C22">
        <w:rPr>
          <w:lang w:val="fr-FR"/>
          <w:rPrChange w:author="Philippe Cornichet" w:date="2021-08-12T15:19:00Z" w:id="956">
            <w:rPr/>
          </w:rPrChange>
        </w:rPr>
        <w:br/>
      </w:r>
      <w:r w:rsidRPr="00A61C22">
        <w:rPr>
          <w:rStyle w:val="NormalTok"/>
          <w:lang w:val="fr-FR"/>
          <w:rPrChange w:author="Philippe Cornichet" w:date="2021-08-12T15:19:00Z" w:id="957">
            <w:rPr>
              <w:rStyle w:val="NormalTok"/>
            </w:rPr>
          </w:rPrChange>
        </w:rPr>
        <w:t>app</w:t>
      </w:r>
      <w:r w:rsidRPr="00A61C22">
        <w:rPr>
          <w:rStyle w:val="OperatorTok"/>
          <w:lang w:val="fr-FR"/>
          <w:rPrChange w:author="Philippe Cornichet" w:date="2021-08-12T15:19:00Z" w:id="958">
            <w:rPr>
              <w:rStyle w:val="OperatorTok"/>
            </w:rPr>
          </w:rPrChange>
        </w:rPr>
        <w:t>.</w:t>
      </w:r>
      <w:r w:rsidRPr="00A61C22">
        <w:rPr>
          <w:rStyle w:val="FunctionTok"/>
          <w:lang w:val="fr-FR"/>
          <w:rPrChange w:author="Philippe Cornichet" w:date="2021-08-12T15:19:00Z" w:id="959">
            <w:rPr>
              <w:rStyle w:val="FunctionTok"/>
            </w:rPr>
          </w:rPrChange>
        </w:rPr>
        <w:t>use</w:t>
      </w:r>
      <w:r w:rsidRPr="00A61C22">
        <w:rPr>
          <w:rStyle w:val="NormalTok"/>
          <w:lang w:val="fr-FR"/>
          <w:rPrChange w:author="Philippe Cornichet" w:date="2021-08-12T15:19:00Z" w:id="960">
            <w:rPr>
              <w:rStyle w:val="NormalTok"/>
            </w:rPr>
          </w:rPrChange>
        </w:rPr>
        <w:t>(logger)</w:t>
      </w:r>
      <w:r w:rsidRPr="00A61C22">
        <w:rPr>
          <w:rStyle w:val="OperatorTok"/>
          <w:lang w:val="fr-FR"/>
          <w:rPrChange w:author="Philippe Cornichet" w:date="2021-08-12T15:19:00Z" w:id="961">
            <w:rPr>
              <w:rStyle w:val="OperatorTok"/>
            </w:rPr>
          </w:rPrChange>
        </w:rPr>
        <w:t>;</w:t>
      </w:r>
      <w:r w:rsidRPr="00A61C22">
        <w:rPr>
          <w:lang w:val="fr-FR"/>
          <w:rPrChange w:author="Philippe Cornichet" w:date="2021-08-12T15:19:00Z" w:id="962">
            <w:rPr/>
          </w:rPrChange>
        </w:rPr>
        <w:br/>
      </w:r>
      <w:r w:rsidRPr="00A61C22">
        <w:rPr>
          <w:rStyle w:val="CommentTok"/>
          <w:lang w:val="fr-FR"/>
          <w:rPrChange w:author="Philippe Cornichet" w:date="2021-08-12T15:19:00Z" w:id="963">
            <w:rPr>
              <w:rStyle w:val="CommentTok"/>
            </w:rPr>
          </w:rPrChange>
        </w:rPr>
        <w:t>// Body-parser Middleware</w:t>
      </w:r>
      <w:r w:rsidRPr="00A61C22">
        <w:rPr>
          <w:lang w:val="fr-FR"/>
          <w:rPrChange w:author="Philippe Cornichet" w:date="2021-08-12T15:19:00Z" w:id="964">
            <w:rPr/>
          </w:rPrChange>
        </w:rPr>
        <w:br/>
      </w:r>
      <w:r w:rsidRPr="00A61C22">
        <w:rPr>
          <w:rStyle w:val="NormalTok"/>
          <w:lang w:val="fr-FR"/>
          <w:rPrChange w:author="Philippe Cornichet" w:date="2021-08-12T15:19:00Z" w:id="965">
            <w:rPr>
              <w:rStyle w:val="NormalTok"/>
            </w:rPr>
          </w:rPrChange>
        </w:rPr>
        <w:t>app</w:t>
      </w:r>
      <w:r w:rsidRPr="00A61C22">
        <w:rPr>
          <w:rStyle w:val="OperatorTok"/>
          <w:lang w:val="fr-FR"/>
          <w:rPrChange w:author="Philippe Cornichet" w:date="2021-08-12T15:19:00Z" w:id="966">
            <w:rPr>
              <w:rStyle w:val="OperatorTok"/>
            </w:rPr>
          </w:rPrChange>
        </w:rPr>
        <w:t>.</w:t>
      </w:r>
      <w:r w:rsidRPr="00A61C22">
        <w:rPr>
          <w:rStyle w:val="FunctionTok"/>
          <w:lang w:val="fr-FR"/>
          <w:rPrChange w:author="Philippe Cornichet" w:date="2021-08-12T15:19:00Z" w:id="967">
            <w:rPr>
              <w:rStyle w:val="FunctionTok"/>
            </w:rPr>
          </w:rPrChange>
        </w:rPr>
        <w:t>use</w:t>
      </w:r>
      <w:r w:rsidRPr="00A61C22">
        <w:rPr>
          <w:rStyle w:val="NormalTok"/>
          <w:lang w:val="fr-FR"/>
          <w:rPrChange w:author="Philippe Cornichet" w:date="2021-08-12T15:19:00Z" w:id="968">
            <w:rPr>
              <w:rStyle w:val="NormalTok"/>
            </w:rPr>
          </w:rPrChange>
        </w:rPr>
        <w:t>(express</w:t>
      </w:r>
      <w:r w:rsidRPr="00A61C22">
        <w:rPr>
          <w:rStyle w:val="OperatorTok"/>
          <w:lang w:val="fr-FR"/>
          <w:rPrChange w:author="Philippe Cornichet" w:date="2021-08-12T15:19:00Z" w:id="969">
            <w:rPr>
              <w:rStyle w:val="OperatorTok"/>
            </w:rPr>
          </w:rPrChange>
        </w:rPr>
        <w:t>.</w:t>
      </w:r>
      <w:r w:rsidRPr="00A61C22">
        <w:rPr>
          <w:rStyle w:val="FunctionTok"/>
          <w:lang w:val="fr-FR"/>
          <w:rPrChange w:author="Philippe Cornichet" w:date="2021-08-12T15:19:00Z" w:id="970">
            <w:rPr>
              <w:rStyle w:val="FunctionTok"/>
            </w:rPr>
          </w:rPrChange>
        </w:rPr>
        <w:t>json</w:t>
      </w:r>
      <w:r w:rsidRPr="00A61C22">
        <w:rPr>
          <w:rStyle w:val="NormalTok"/>
          <w:lang w:val="fr-FR"/>
          <w:rPrChange w:author="Philippe Cornichet" w:date="2021-08-12T15:19:00Z" w:id="971">
            <w:rPr>
              <w:rStyle w:val="NormalTok"/>
            </w:rPr>
          </w:rPrChange>
        </w:rPr>
        <w:t>())</w:t>
      </w:r>
      <w:r w:rsidRPr="00A61C22">
        <w:rPr>
          <w:rStyle w:val="OperatorTok"/>
          <w:lang w:val="fr-FR"/>
          <w:rPrChange w:author="Philippe Cornichet" w:date="2021-08-12T15:19:00Z" w:id="972">
            <w:rPr>
              <w:rStyle w:val="OperatorTok"/>
            </w:rPr>
          </w:rPrChange>
        </w:rPr>
        <w:t>;</w:t>
      </w:r>
      <w:r w:rsidRPr="00A61C22">
        <w:rPr>
          <w:lang w:val="fr-FR"/>
          <w:rPrChange w:author="Philippe Cornichet" w:date="2021-08-12T15:19:00Z" w:id="973">
            <w:rPr/>
          </w:rPrChange>
        </w:rPr>
        <w:br/>
      </w:r>
      <w:r w:rsidRPr="00A61C22">
        <w:rPr>
          <w:rStyle w:val="NormalTok"/>
          <w:lang w:val="fr-FR"/>
          <w:rPrChange w:author="Philippe Cornichet" w:date="2021-08-12T15:19:00Z" w:id="974">
            <w:rPr>
              <w:rStyle w:val="NormalTok"/>
            </w:rPr>
          </w:rPrChange>
        </w:rPr>
        <w:t>app</w:t>
      </w:r>
      <w:r w:rsidRPr="00A61C22">
        <w:rPr>
          <w:rStyle w:val="OperatorTok"/>
          <w:lang w:val="fr-FR"/>
          <w:rPrChange w:author="Philippe Cornichet" w:date="2021-08-12T15:19:00Z" w:id="975">
            <w:rPr>
              <w:rStyle w:val="OperatorTok"/>
            </w:rPr>
          </w:rPrChange>
        </w:rPr>
        <w:t>.</w:t>
      </w:r>
      <w:r w:rsidRPr="00A61C22">
        <w:rPr>
          <w:rStyle w:val="FunctionTok"/>
          <w:lang w:val="fr-FR"/>
          <w:rPrChange w:author="Philippe Cornichet" w:date="2021-08-12T15:19:00Z" w:id="976">
            <w:rPr>
              <w:rStyle w:val="FunctionTok"/>
            </w:rPr>
          </w:rPrChange>
        </w:rPr>
        <w:t>use</w:t>
      </w:r>
      <w:r w:rsidRPr="00A61C22">
        <w:rPr>
          <w:rStyle w:val="NormalTok"/>
          <w:lang w:val="fr-FR"/>
          <w:rPrChange w:author="Philippe Cornichet" w:date="2021-08-12T15:19:00Z" w:id="977">
            <w:rPr>
              <w:rStyle w:val="NormalTok"/>
            </w:rPr>
          </w:rPrChange>
        </w:rPr>
        <w:t>(express</w:t>
      </w:r>
      <w:r w:rsidRPr="00A61C22">
        <w:rPr>
          <w:rStyle w:val="OperatorTok"/>
          <w:lang w:val="fr-FR"/>
          <w:rPrChange w:author="Philippe Cornichet" w:date="2021-08-12T15:19:00Z" w:id="978">
            <w:rPr>
              <w:rStyle w:val="OperatorTok"/>
            </w:rPr>
          </w:rPrChange>
        </w:rPr>
        <w:t>.</w:t>
      </w:r>
      <w:r w:rsidRPr="00A61C22">
        <w:rPr>
          <w:rStyle w:val="FunctionTok"/>
          <w:lang w:val="fr-FR"/>
          <w:rPrChange w:author="Philippe Cornichet" w:date="2021-08-12T15:19:00Z" w:id="979">
            <w:rPr>
              <w:rStyle w:val="FunctionTok"/>
            </w:rPr>
          </w:rPrChange>
        </w:rPr>
        <w:t>urlencoded</w:t>
      </w:r>
      <w:r w:rsidRPr="00A61C22">
        <w:rPr>
          <w:rStyle w:val="NormalTok"/>
          <w:lang w:val="fr-FR"/>
          <w:rPrChange w:author="Philippe Cornichet" w:date="2021-08-12T15:19:00Z" w:id="980">
            <w:rPr>
              <w:rStyle w:val="NormalTok"/>
            </w:rPr>
          </w:rPrChange>
        </w:rPr>
        <w:t xml:space="preserve">({ </w:t>
      </w:r>
      <w:r w:rsidRPr="00A61C22">
        <w:rPr>
          <w:rStyle w:val="DataTypeTok"/>
          <w:lang w:val="fr-FR"/>
          <w:rPrChange w:author="Philippe Cornichet" w:date="2021-08-12T15:19:00Z" w:id="981">
            <w:rPr>
              <w:rStyle w:val="DataTypeTok"/>
            </w:rPr>
          </w:rPrChange>
        </w:rPr>
        <w:t>extended</w:t>
      </w:r>
      <w:r w:rsidRPr="00A61C22">
        <w:rPr>
          <w:rStyle w:val="OperatorTok"/>
          <w:lang w:val="fr-FR"/>
          <w:rPrChange w:author="Philippe Cornichet" w:date="2021-08-12T15:19:00Z" w:id="982">
            <w:rPr>
              <w:rStyle w:val="OperatorTok"/>
            </w:rPr>
          </w:rPrChange>
        </w:rPr>
        <w:t>:</w:t>
      </w:r>
      <w:r w:rsidRPr="00A61C22">
        <w:rPr>
          <w:rStyle w:val="NormalTok"/>
          <w:lang w:val="fr-FR"/>
          <w:rPrChange w:author="Philippe Cornichet" w:date="2021-08-12T15:19:00Z" w:id="983">
            <w:rPr>
              <w:rStyle w:val="NormalTok"/>
            </w:rPr>
          </w:rPrChange>
        </w:rPr>
        <w:t xml:space="preserve"> </w:t>
      </w:r>
      <w:r w:rsidRPr="00A61C22">
        <w:rPr>
          <w:rStyle w:val="KeywordTok"/>
          <w:lang w:val="fr-FR"/>
          <w:rPrChange w:author="Philippe Cornichet" w:date="2021-08-12T15:19:00Z" w:id="984">
            <w:rPr>
              <w:rStyle w:val="KeywordTok"/>
            </w:rPr>
          </w:rPrChange>
        </w:rPr>
        <w:t>false</w:t>
      </w:r>
      <w:r w:rsidRPr="00A61C22">
        <w:rPr>
          <w:rStyle w:val="NormalTok"/>
          <w:lang w:val="fr-FR"/>
          <w:rPrChange w:author="Philippe Cornichet" w:date="2021-08-12T15:19:00Z" w:id="985">
            <w:rPr>
              <w:rStyle w:val="NormalTok"/>
            </w:rPr>
          </w:rPrChange>
        </w:rPr>
        <w:t xml:space="preserve"> }))</w:t>
      </w:r>
      <w:r w:rsidRPr="00A61C22">
        <w:rPr>
          <w:rStyle w:val="OperatorTok"/>
          <w:lang w:val="fr-FR"/>
          <w:rPrChange w:author="Philippe Cornichet" w:date="2021-08-12T15:19:00Z" w:id="986">
            <w:rPr>
              <w:rStyle w:val="OperatorTok"/>
            </w:rPr>
          </w:rPrChange>
        </w:rPr>
        <w:t>;</w:t>
      </w:r>
      <w:r w:rsidRPr="00A61C22">
        <w:rPr>
          <w:lang w:val="fr-FR"/>
          <w:rPrChange w:author="Philippe Cornichet" w:date="2021-08-12T15:19:00Z" w:id="987">
            <w:rPr/>
          </w:rPrChange>
        </w:rPr>
        <w:br/>
      </w:r>
      <w:r w:rsidRPr="00A61C22">
        <w:rPr>
          <w:lang w:val="fr-FR"/>
          <w:rPrChange w:author="Philippe Cornichet" w:date="2021-08-12T15:19:00Z" w:id="988">
            <w:rPr/>
          </w:rPrChange>
        </w:rPr>
        <w:br/>
      </w:r>
      <w:r w:rsidRPr="00A61C22">
        <w:rPr>
          <w:rStyle w:val="CommentTok"/>
          <w:lang w:val="fr-FR"/>
          <w:rPrChange w:author="Philippe Cornichet" w:date="2021-08-12T15:19:00Z" w:id="989">
            <w:rPr>
              <w:rStyle w:val="CommentTok"/>
            </w:rPr>
          </w:rPrChange>
        </w:rPr>
        <w:t>//Login Routes</w:t>
      </w:r>
      <w:r w:rsidRPr="00A61C22">
        <w:rPr>
          <w:lang w:val="fr-FR"/>
          <w:rPrChange w:author="Philippe Cornichet" w:date="2021-08-12T15:19:00Z" w:id="990">
            <w:rPr/>
          </w:rPrChange>
        </w:rPr>
        <w:br/>
      </w:r>
      <w:r w:rsidRPr="00A61C22">
        <w:rPr>
          <w:rStyle w:val="NormalTok"/>
          <w:lang w:val="fr-FR"/>
          <w:rPrChange w:author="Philippe Cornichet" w:date="2021-08-12T15:19:00Z" w:id="991">
            <w:rPr>
              <w:rStyle w:val="NormalTok"/>
            </w:rPr>
          </w:rPrChange>
        </w:rPr>
        <w:t>app</w:t>
      </w:r>
      <w:r w:rsidRPr="00A61C22">
        <w:rPr>
          <w:rStyle w:val="OperatorTok"/>
          <w:lang w:val="fr-FR"/>
          <w:rPrChange w:author="Philippe Cornichet" w:date="2021-08-12T15:19:00Z" w:id="992">
            <w:rPr>
              <w:rStyle w:val="OperatorTok"/>
            </w:rPr>
          </w:rPrChange>
        </w:rPr>
        <w:t>.</w:t>
      </w:r>
      <w:r w:rsidRPr="00A61C22">
        <w:rPr>
          <w:rStyle w:val="FunctionTok"/>
          <w:lang w:val="fr-FR"/>
          <w:rPrChange w:author="Philippe Cornichet" w:date="2021-08-12T15:19:00Z" w:id="993">
            <w:rPr>
              <w:rStyle w:val="FunctionTok"/>
            </w:rPr>
          </w:rPrChange>
        </w:rPr>
        <w:t>use</w:t>
      </w:r>
      <w:r w:rsidRPr="00A61C22">
        <w:rPr>
          <w:rStyle w:val="NormalTok"/>
          <w:lang w:val="fr-FR"/>
          <w:rPrChange w:author="Philippe Cornichet" w:date="2021-08-12T15:19:00Z" w:id="994">
            <w:rPr>
              <w:rStyle w:val="NormalTok"/>
            </w:rPr>
          </w:rPrChange>
        </w:rPr>
        <w:t>(</w:t>
      </w:r>
      <w:r w:rsidRPr="00A61C22">
        <w:rPr>
          <w:rStyle w:val="StringTok"/>
          <w:lang w:val="fr-FR"/>
          <w:rPrChange w:author="Philippe Cornichet" w:date="2021-08-12T15:19:00Z" w:id="995">
            <w:rPr>
              <w:rStyle w:val="StringTok"/>
            </w:rPr>
          </w:rPrChange>
        </w:rPr>
        <w:t>'/login'</w:t>
      </w:r>
      <w:r w:rsidRPr="00A61C22">
        <w:rPr>
          <w:rStyle w:val="OperatorTok"/>
          <w:lang w:val="fr-FR"/>
          <w:rPrChange w:author="Philippe Cornichet" w:date="2021-08-12T15:19:00Z" w:id="996">
            <w:rPr>
              <w:rStyle w:val="OperatorTok"/>
            </w:rPr>
          </w:rPrChange>
        </w:rPr>
        <w:t>,</w:t>
      </w:r>
      <w:r w:rsidRPr="00A61C22">
        <w:rPr>
          <w:rStyle w:val="NormalTok"/>
          <w:lang w:val="fr-FR"/>
          <w:rPrChange w:author="Philippe Cornichet" w:date="2021-08-12T15:19:00Z" w:id="997">
            <w:rPr>
              <w:rStyle w:val="NormalTok"/>
            </w:rPr>
          </w:rPrChange>
        </w:rPr>
        <w:t xml:space="preserve"> </w:t>
      </w:r>
      <w:r w:rsidRPr="00A61C22">
        <w:rPr>
          <w:rStyle w:val="PreprocessorTok"/>
          <w:lang w:val="fr-FR"/>
          <w:rPrChange w:author="Philippe Cornichet" w:date="2021-08-12T15:19:00Z" w:id="998">
            <w:rPr>
              <w:rStyle w:val="PreprocessorTok"/>
            </w:rPr>
          </w:rPrChange>
        </w:rPr>
        <w:t>require</w:t>
      </w:r>
      <w:r w:rsidRPr="00A61C22">
        <w:rPr>
          <w:rStyle w:val="NormalTok"/>
          <w:lang w:val="fr-FR"/>
          <w:rPrChange w:author="Philippe Cornichet" w:date="2021-08-12T15:19:00Z" w:id="999">
            <w:rPr>
              <w:rStyle w:val="NormalTok"/>
            </w:rPr>
          </w:rPrChange>
        </w:rPr>
        <w:t>(</w:t>
      </w:r>
      <w:r w:rsidRPr="00A61C22">
        <w:rPr>
          <w:rStyle w:val="StringTok"/>
          <w:lang w:val="fr-FR"/>
          <w:rPrChange w:author="Philippe Cornichet" w:date="2021-08-12T15:19:00Z" w:id="1000">
            <w:rPr>
              <w:rStyle w:val="StringTok"/>
            </w:rPr>
          </w:rPrChange>
        </w:rPr>
        <w:t>'./routes/app/login'</w:t>
      </w:r>
      <w:r w:rsidRPr="00A61C22">
        <w:rPr>
          <w:rStyle w:val="NormalTok"/>
          <w:lang w:val="fr-FR"/>
          <w:rPrChange w:author="Philippe Cornichet" w:date="2021-08-12T15:19:00Z" w:id="1001">
            <w:rPr>
              <w:rStyle w:val="NormalTok"/>
            </w:rPr>
          </w:rPrChange>
        </w:rPr>
        <w:t>))</w:t>
      </w:r>
      <w:r w:rsidRPr="00A61C22">
        <w:rPr>
          <w:rStyle w:val="OperatorTok"/>
          <w:lang w:val="fr-FR"/>
          <w:rPrChange w:author="Philippe Cornichet" w:date="2021-08-12T15:19:00Z" w:id="1002">
            <w:rPr>
              <w:rStyle w:val="OperatorTok"/>
            </w:rPr>
          </w:rPrChange>
        </w:rPr>
        <w:t>;</w:t>
      </w:r>
      <w:r w:rsidRPr="00A61C22">
        <w:rPr>
          <w:lang w:val="fr-FR"/>
          <w:rPrChange w:author="Philippe Cornichet" w:date="2021-08-12T15:19:00Z" w:id="1003">
            <w:rPr/>
          </w:rPrChange>
        </w:rPr>
        <w:br/>
      </w:r>
      <w:r w:rsidRPr="00A61C22">
        <w:rPr>
          <w:rStyle w:val="CommentTok"/>
          <w:lang w:val="fr-FR"/>
          <w:rPrChange w:author="Philippe Cornichet" w:date="2021-08-12T15:19:00Z" w:id="1004">
            <w:rPr>
              <w:rStyle w:val="CommentTok"/>
            </w:rPr>
          </w:rPrChange>
        </w:rPr>
        <w:t>//API Routes</w:t>
      </w:r>
      <w:r w:rsidRPr="00A61C22">
        <w:rPr>
          <w:lang w:val="fr-FR"/>
          <w:rPrChange w:author="Philippe Cornichet" w:date="2021-08-12T15:19:00Z" w:id="1005">
            <w:rPr/>
          </w:rPrChange>
        </w:rPr>
        <w:br/>
      </w:r>
      <w:r w:rsidRPr="00A61C22">
        <w:rPr>
          <w:rStyle w:val="NormalTok"/>
          <w:lang w:val="fr-FR"/>
          <w:rPrChange w:author="Philippe Cornichet" w:date="2021-08-12T15:19:00Z" w:id="1006">
            <w:rPr>
              <w:rStyle w:val="NormalTok"/>
            </w:rPr>
          </w:rPrChange>
        </w:rPr>
        <w:t>app</w:t>
      </w:r>
      <w:r w:rsidRPr="00A61C22">
        <w:rPr>
          <w:rStyle w:val="OperatorTok"/>
          <w:lang w:val="fr-FR"/>
          <w:rPrChange w:author="Philippe Cornichet" w:date="2021-08-12T15:19:00Z" w:id="1007">
            <w:rPr>
              <w:rStyle w:val="OperatorTok"/>
            </w:rPr>
          </w:rPrChange>
        </w:rPr>
        <w:t>.</w:t>
      </w:r>
      <w:r w:rsidRPr="00A61C22">
        <w:rPr>
          <w:rStyle w:val="FunctionTok"/>
          <w:lang w:val="fr-FR"/>
          <w:rPrChange w:author="Philippe Cornichet" w:date="2021-08-12T15:19:00Z" w:id="1008">
            <w:rPr>
              <w:rStyle w:val="FunctionTok"/>
            </w:rPr>
          </w:rPrChange>
        </w:rPr>
        <w:t>use</w:t>
      </w:r>
      <w:r w:rsidRPr="00A61C22">
        <w:rPr>
          <w:rStyle w:val="NormalTok"/>
          <w:lang w:val="fr-FR"/>
          <w:rPrChange w:author="Philippe Cornichet" w:date="2021-08-12T15:19:00Z" w:id="1009">
            <w:rPr>
              <w:rStyle w:val="NormalTok"/>
            </w:rPr>
          </w:rPrChange>
        </w:rPr>
        <w:t>(</w:t>
      </w:r>
      <w:r w:rsidRPr="00A61C22">
        <w:rPr>
          <w:rStyle w:val="StringTok"/>
          <w:lang w:val="fr-FR"/>
          <w:rPrChange w:author="Philippe Cornichet" w:date="2021-08-12T15:19:00Z" w:id="1010">
            <w:rPr>
              <w:rStyle w:val="StringTok"/>
            </w:rPr>
          </w:rPrChange>
        </w:rPr>
        <w:t>'/api'</w:t>
      </w:r>
      <w:r w:rsidRPr="00A61C22">
        <w:rPr>
          <w:rStyle w:val="OperatorTok"/>
          <w:lang w:val="fr-FR"/>
          <w:rPrChange w:author="Philippe Cornichet" w:date="2021-08-12T15:19:00Z" w:id="1011">
            <w:rPr>
              <w:rStyle w:val="OperatorTok"/>
            </w:rPr>
          </w:rPrChange>
        </w:rPr>
        <w:t>,</w:t>
      </w:r>
      <w:r w:rsidRPr="00A61C22">
        <w:rPr>
          <w:rStyle w:val="NormalTok"/>
          <w:lang w:val="fr-FR"/>
          <w:rPrChange w:author="Philippe Cornichet" w:date="2021-08-12T15:19:00Z" w:id="1012">
            <w:rPr>
              <w:rStyle w:val="NormalTok"/>
            </w:rPr>
          </w:rPrChange>
        </w:rPr>
        <w:t xml:space="preserve"> </w:t>
      </w:r>
      <w:r w:rsidRPr="00A61C22">
        <w:rPr>
          <w:rStyle w:val="PreprocessorTok"/>
          <w:lang w:val="fr-FR"/>
          <w:rPrChange w:author="Philippe Cornichet" w:date="2021-08-12T15:19:00Z" w:id="1013">
            <w:rPr>
              <w:rStyle w:val="PreprocessorTok"/>
            </w:rPr>
          </w:rPrChange>
        </w:rPr>
        <w:t>require</w:t>
      </w:r>
      <w:r w:rsidRPr="00A61C22">
        <w:rPr>
          <w:rStyle w:val="NormalTok"/>
          <w:lang w:val="fr-FR"/>
          <w:rPrChange w:author="Philippe Cornichet" w:date="2021-08-12T15:19:00Z" w:id="1014">
            <w:rPr>
              <w:rStyle w:val="NormalTok"/>
            </w:rPr>
          </w:rPrChange>
        </w:rPr>
        <w:t>(</w:t>
      </w:r>
      <w:r w:rsidRPr="00A61C22">
        <w:rPr>
          <w:rStyle w:val="StringTok"/>
          <w:lang w:val="fr-FR"/>
          <w:rPrChange w:author="Philippe Cornichet" w:date="2021-08-12T15:19:00Z" w:id="1015">
            <w:rPr>
              <w:rStyle w:val="StringTok"/>
            </w:rPr>
          </w:rPrChange>
        </w:rPr>
        <w:t>'./routes/app/api'</w:t>
      </w:r>
      <w:r w:rsidRPr="00A61C22">
        <w:rPr>
          <w:rStyle w:val="NormalTok"/>
          <w:lang w:val="fr-FR"/>
          <w:rPrChange w:author="Philippe Cornichet" w:date="2021-08-12T15:19:00Z" w:id="1016">
            <w:rPr>
              <w:rStyle w:val="NormalTok"/>
            </w:rPr>
          </w:rPrChange>
        </w:rPr>
        <w:t>))</w:t>
      </w:r>
      <w:r w:rsidRPr="00A61C22">
        <w:rPr>
          <w:rStyle w:val="OperatorTok"/>
          <w:lang w:val="fr-FR"/>
          <w:rPrChange w:author="Philippe Cornichet" w:date="2021-08-12T15:19:00Z" w:id="1017">
            <w:rPr>
              <w:rStyle w:val="OperatorTok"/>
            </w:rPr>
          </w:rPrChange>
        </w:rPr>
        <w:t>;</w:t>
      </w:r>
      <w:r w:rsidRPr="00A61C22">
        <w:rPr>
          <w:lang w:val="fr-FR"/>
          <w:rPrChange w:author="Philippe Cornichet" w:date="2021-08-12T15:19:00Z" w:id="1018">
            <w:rPr/>
          </w:rPrChange>
        </w:rPr>
        <w:br/>
      </w:r>
      <w:r w:rsidRPr="00A61C22">
        <w:rPr>
          <w:lang w:val="fr-FR"/>
          <w:rPrChange w:author="Philippe Cornichet" w:date="2021-08-12T15:19:00Z" w:id="1019">
            <w:rPr/>
          </w:rPrChange>
        </w:rPr>
        <w:br/>
      </w:r>
      <w:r w:rsidRPr="00A61C22">
        <w:rPr>
          <w:rStyle w:val="NormalTok"/>
          <w:lang w:val="fr-FR"/>
          <w:rPrChange w:author="Philippe Cornichet" w:date="2021-08-12T15:19:00Z" w:id="1020">
            <w:rPr>
              <w:rStyle w:val="NormalTok"/>
            </w:rPr>
          </w:rPrChange>
        </w:rPr>
        <w:t>app</w:t>
      </w:r>
      <w:r w:rsidRPr="00A61C22">
        <w:rPr>
          <w:rStyle w:val="OperatorTok"/>
          <w:lang w:val="fr-FR"/>
          <w:rPrChange w:author="Philippe Cornichet" w:date="2021-08-12T15:19:00Z" w:id="1021">
            <w:rPr>
              <w:rStyle w:val="OperatorTok"/>
            </w:rPr>
          </w:rPrChange>
        </w:rPr>
        <w:t>.</w:t>
      </w:r>
      <w:r w:rsidRPr="00A61C22">
        <w:rPr>
          <w:rStyle w:val="FunctionTok"/>
          <w:lang w:val="fr-FR"/>
          <w:rPrChange w:author="Philippe Cornichet" w:date="2021-08-12T15:19:00Z" w:id="1022">
            <w:rPr>
              <w:rStyle w:val="FunctionTok"/>
            </w:rPr>
          </w:rPrChange>
        </w:rPr>
        <w:t>listen</w:t>
      </w:r>
      <w:r w:rsidRPr="00A61C22">
        <w:rPr>
          <w:rStyle w:val="NormalTok"/>
          <w:lang w:val="fr-FR"/>
          <w:rPrChange w:author="Philippe Cornichet" w:date="2021-08-12T15:19:00Z" w:id="1023">
            <w:rPr>
              <w:rStyle w:val="NormalTok"/>
            </w:rPr>
          </w:rPrChange>
        </w:rPr>
        <w:t>(PORT</w:t>
      </w:r>
      <w:r w:rsidRPr="00A61C22">
        <w:rPr>
          <w:rStyle w:val="OperatorTok"/>
          <w:lang w:val="fr-FR"/>
          <w:rPrChange w:author="Philippe Cornichet" w:date="2021-08-12T15:19:00Z" w:id="1024">
            <w:rPr>
              <w:rStyle w:val="OperatorTok"/>
            </w:rPr>
          </w:rPrChange>
        </w:rPr>
        <w:t>,</w:t>
      </w:r>
      <w:r w:rsidRPr="00A61C22">
        <w:rPr>
          <w:rStyle w:val="NormalTok"/>
          <w:lang w:val="fr-FR"/>
          <w:rPrChange w:author="Philippe Cornichet" w:date="2021-08-12T15:19:00Z" w:id="1025">
            <w:rPr>
              <w:rStyle w:val="NormalTok"/>
            </w:rPr>
          </w:rPrChange>
        </w:rPr>
        <w:t xml:space="preserve"> </w:t>
      </w:r>
      <w:r w:rsidRPr="00A61C22">
        <w:rPr>
          <w:rStyle w:val="StringTok"/>
          <w:lang w:val="fr-FR"/>
          <w:rPrChange w:author="Philippe Cornichet" w:date="2021-08-12T15:19:00Z" w:id="1026">
            <w:rPr>
              <w:rStyle w:val="StringTok"/>
            </w:rPr>
          </w:rPrChange>
        </w:rPr>
        <w:t>'127.0.0.2'</w:t>
      </w:r>
      <w:r w:rsidRPr="00A61C22">
        <w:rPr>
          <w:rStyle w:val="OperatorTok"/>
          <w:lang w:val="fr-FR"/>
          <w:rPrChange w:author="Philippe Cornichet" w:date="2021-08-12T15:19:00Z" w:id="1027">
            <w:rPr>
              <w:rStyle w:val="OperatorTok"/>
            </w:rPr>
          </w:rPrChange>
        </w:rPr>
        <w:t>,</w:t>
      </w:r>
      <w:r w:rsidRPr="00A61C22">
        <w:rPr>
          <w:rStyle w:val="NormalTok"/>
          <w:lang w:val="fr-FR"/>
          <w:rPrChange w:author="Philippe Cornichet" w:date="2021-08-12T15:19:00Z" w:id="1028">
            <w:rPr>
              <w:rStyle w:val="NormalTok"/>
            </w:rPr>
          </w:rPrChange>
        </w:rPr>
        <w:t xml:space="preserve"> () </w:t>
      </w:r>
      <w:r w:rsidRPr="00A61C22">
        <w:rPr>
          <w:rStyle w:val="KeywordTok"/>
          <w:lang w:val="fr-FR"/>
          <w:rPrChange w:author="Philippe Cornichet" w:date="2021-08-12T15:19:00Z" w:id="1029">
            <w:rPr>
              <w:rStyle w:val="KeywordTok"/>
            </w:rPr>
          </w:rPrChange>
        </w:rPr>
        <w:t>=&gt;</w:t>
      </w:r>
      <w:r w:rsidRPr="00A61C22">
        <w:rPr>
          <w:lang w:val="fr-FR"/>
          <w:rPrChange w:author="Philippe Cornichet" w:date="2021-08-12T15:19:00Z" w:id="1030">
            <w:rPr/>
          </w:rPrChange>
        </w:rPr>
        <w:br/>
      </w:r>
      <w:r w:rsidRPr="00A61C22">
        <w:rPr>
          <w:rStyle w:val="NormalTok"/>
          <w:lang w:val="fr-FR"/>
          <w:rPrChange w:author="Philippe Cornichet" w:date="2021-08-12T15:19:00Z" w:id="1031">
            <w:rPr>
              <w:rStyle w:val="NormalTok"/>
            </w:rPr>
          </w:rPrChange>
        </w:rPr>
        <w:t xml:space="preserve">  </w:t>
      </w:r>
      <w:r w:rsidRPr="00A61C22">
        <w:rPr>
          <w:rStyle w:val="BuiltInTok"/>
          <w:lang w:val="fr-FR"/>
          <w:rPrChange w:author="Philippe Cornichet" w:date="2021-08-12T15:19:00Z" w:id="1032">
            <w:rPr>
              <w:rStyle w:val="BuiltInTok"/>
            </w:rPr>
          </w:rPrChange>
        </w:rPr>
        <w:t>console</w:t>
      </w:r>
      <w:r w:rsidRPr="00A61C22">
        <w:rPr>
          <w:rStyle w:val="OperatorTok"/>
          <w:lang w:val="fr-FR"/>
          <w:rPrChange w:author="Philippe Cornichet" w:date="2021-08-12T15:19:00Z" w:id="1033">
            <w:rPr>
              <w:rStyle w:val="OperatorTok"/>
            </w:rPr>
          </w:rPrChange>
        </w:rPr>
        <w:t>.</w:t>
      </w:r>
      <w:r w:rsidRPr="00A61C22">
        <w:rPr>
          <w:rStyle w:val="FunctionTok"/>
          <w:lang w:val="fr-FR"/>
          <w:rPrChange w:author="Philippe Cornichet" w:date="2021-08-12T15:19:00Z" w:id="1034">
            <w:rPr>
              <w:rStyle w:val="FunctionTok"/>
            </w:rPr>
          </w:rPrChange>
        </w:rPr>
        <w:t>log</w:t>
      </w:r>
      <w:r w:rsidRPr="00A61C22">
        <w:rPr>
          <w:rStyle w:val="NormalTok"/>
          <w:lang w:val="fr-FR"/>
          <w:rPrChange w:author="Philippe Cornichet" w:date="2021-08-12T15:19:00Z" w:id="1035">
            <w:rPr>
              <w:rStyle w:val="NormalTok"/>
            </w:rPr>
          </w:rPrChange>
        </w:rPr>
        <w:t>(</w:t>
      </w:r>
      <w:r w:rsidRPr="00A61C22">
        <w:rPr>
          <w:rStyle w:val="VerbatimStringTok"/>
          <w:lang w:val="fr-FR"/>
          <w:rPrChange w:author="Philippe Cornichet" w:date="2021-08-12T15:19:00Z" w:id="1036">
            <w:rPr>
              <w:rStyle w:val="VerbatimStringTok"/>
            </w:rPr>
          </w:rPrChange>
        </w:rPr>
        <w:t xml:space="preserve">`Server started on port </w:t>
      </w:r>
      <w:r w:rsidRPr="00A61C22">
        <w:rPr>
          <w:rStyle w:val="SpecialCharTok"/>
          <w:lang w:val="fr-FR"/>
          <w:rPrChange w:author="Philippe Cornichet" w:date="2021-08-12T15:19:00Z" w:id="1037">
            <w:rPr>
              <w:rStyle w:val="SpecialCharTok"/>
            </w:rPr>
          </w:rPrChange>
        </w:rPr>
        <w:t>${</w:t>
      </w:r>
      <w:r w:rsidRPr="00A61C22">
        <w:rPr>
          <w:rStyle w:val="NormalTok"/>
          <w:lang w:val="fr-FR"/>
          <w:rPrChange w:author="Philippe Cornichet" w:date="2021-08-12T15:19:00Z" w:id="1038">
            <w:rPr>
              <w:rStyle w:val="NormalTok"/>
            </w:rPr>
          </w:rPrChange>
        </w:rPr>
        <w:t>PORT</w:t>
      </w:r>
      <w:r w:rsidRPr="00A61C22">
        <w:rPr>
          <w:rStyle w:val="SpecialCharTok"/>
          <w:lang w:val="fr-FR"/>
          <w:rPrChange w:author="Philippe Cornichet" w:date="2021-08-12T15:19:00Z" w:id="1039">
            <w:rPr>
              <w:rStyle w:val="SpecialCharTok"/>
            </w:rPr>
          </w:rPrChange>
        </w:rPr>
        <w:t>}</w:t>
      </w:r>
      <w:r w:rsidRPr="00A61C22">
        <w:rPr>
          <w:rStyle w:val="VerbatimStringTok"/>
          <w:lang w:val="fr-FR"/>
          <w:rPrChange w:author="Philippe Cornichet" w:date="2021-08-12T15:19:00Z" w:id="1040">
            <w:rPr>
              <w:rStyle w:val="VerbatimStringTok"/>
            </w:rPr>
          </w:rPrChange>
        </w:rPr>
        <w:t>`</w:t>
      </w:r>
      <w:r w:rsidRPr="00A61C22">
        <w:rPr>
          <w:rStyle w:val="NormalTok"/>
          <w:lang w:val="fr-FR"/>
          <w:rPrChange w:author="Philippe Cornichet" w:date="2021-08-12T15:19:00Z" w:id="1041">
            <w:rPr>
              <w:rStyle w:val="NormalTok"/>
            </w:rPr>
          </w:rPrChange>
        </w:rPr>
        <w:t>)</w:t>
      </w:r>
      <w:r w:rsidRPr="00A61C22">
        <w:rPr>
          <w:lang w:val="fr-FR"/>
          <w:rPrChange w:author="Philippe Cornichet" w:date="2021-08-12T15:19:00Z" w:id="1042">
            <w:rPr/>
          </w:rPrChange>
        </w:rPr>
        <w:br/>
      </w:r>
      <w:r w:rsidRPr="00A61C22">
        <w:rPr>
          <w:rStyle w:val="NormalTok"/>
          <w:lang w:val="fr-FR"/>
          <w:rPrChange w:author="Philippe Cornichet" w:date="2021-08-12T15:19:00Z" w:id="1043">
            <w:rPr>
              <w:rStyle w:val="NormalTok"/>
            </w:rPr>
          </w:rPrChange>
        </w:rPr>
        <w:t>)</w:t>
      </w:r>
      <w:r w:rsidRPr="00A61C22">
        <w:rPr>
          <w:rStyle w:val="OperatorTok"/>
          <w:lang w:val="fr-FR"/>
          <w:rPrChange w:author="Philippe Cornichet" w:date="2021-08-12T15:19:00Z" w:id="1044">
            <w:rPr>
              <w:rStyle w:val="OperatorTok"/>
            </w:rPr>
          </w:rPrChange>
        </w:rPr>
        <w:t>;</w:t>
      </w:r>
    </w:p>
    <w:p w:rsidRPr="00A61C22" w:rsidR="00383E43" w:rsidRDefault="00A61C22" w14:paraId="7C480949" w14:textId="67EE57E9">
      <w:pPr>
        <w:pStyle w:val="FirstParagraph"/>
        <w:rPr>
          <w:lang w:val="fr-FR"/>
          <w:rPrChange w:author="Philippe Cornichet" w:date="2021-08-12T15:19:00Z" w:id="484923200">
            <w:rPr/>
          </w:rPrChange>
        </w:rPr>
      </w:pPr>
      <w:r w:rsidRPr="0E197015" w:rsidR="00A61C22">
        <w:rPr>
          <w:lang w:val="fr-FR"/>
          <w:rPrChange w:author="Philippe Cornichet" w:date="2021-08-12T15:19:00Z" w:id="606736284"/>
        </w:rPr>
        <w:t xml:space="preserve">Nous utilisons </w:t>
      </w:r>
      <w:proofErr w:type="spellStart"/>
      <w:r w:rsidRPr="0E197015" w:rsidR="00A61C22">
        <w:rPr>
          <w:lang w:val="fr-FR"/>
          <w:rPrChange w:author="Philippe Cornichet" w:date="2021-08-12T15:19:00Z" w:id="1984304275"/>
        </w:rPr>
        <w:t>app.listen</w:t>
      </w:r>
      <w:proofErr w:type="spellEnd"/>
      <w:r w:rsidRPr="0E197015" w:rsidR="00A61C22">
        <w:rPr>
          <w:lang w:val="fr-FR"/>
          <w:rPrChange w:author="Philippe Cornichet" w:date="2021-08-12T15:19:00Z" w:id="200957872"/>
        </w:rPr>
        <w:t xml:space="preserve"> pour démarrer le serveur 127.0.0.2 sur le port 8001. </w:t>
      </w:r>
      <w:ins w:author="Tien Thanh Le" w:date="2021-08-13T13:52:00.284Z" w:id="1849706808">
        <w:r w:rsidRPr="0E197015" w:rsidR="60B6DE51">
          <w:rPr>
            <w:lang w:val="fr-FR"/>
          </w:rPr>
          <w:t>E</w:t>
        </w:r>
      </w:ins>
      <w:del w:author="Tien Thanh Le" w:date="2021-08-13T13:52:00.059Z" w:id="423059228">
        <w:r w:rsidRPr="0E197015" w:rsidDel="00A61C22">
          <w:rPr>
            <w:lang w:val="fr-FR"/>
            <w:rPrChange w:author="Philippe Cornichet" w:date="2021-08-12T15:19:00Z" w:id="778069854"/>
          </w:rPr>
          <w:delText>T</w:delText>
        </w:r>
      </w:del>
      <w:r w:rsidRPr="0E197015" w:rsidR="00A61C22">
        <w:rPr>
          <w:lang w:val="fr-FR"/>
          <w:rPrChange w:author="Philippe Cornichet" w:date="2021-08-12T15:19:00Z" w:id="845517180"/>
        </w:rPr>
        <w:t xml:space="preserve">n utilisant </w:t>
      </w:r>
      <w:proofErr w:type="spellStart"/>
      <w:r w:rsidRPr="0E197015" w:rsidR="00A61C22">
        <w:rPr>
          <w:lang w:val="fr-FR"/>
          <w:rPrChange w:author="Philippe Cornichet" w:date="2021-08-12T15:19:00Z" w:id="822480487"/>
        </w:rPr>
        <w:t>express.router</w:t>
      </w:r>
      <w:proofErr w:type="spellEnd"/>
      <w:r w:rsidRPr="0E197015" w:rsidR="00A61C22">
        <w:rPr>
          <w:lang w:val="fr-FR"/>
          <w:rPrChange w:author="Philippe Cornichet" w:date="2021-08-12T15:19:00Z" w:id="1740345739"/>
        </w:rPr>
        <w:t xml:space="preserve">(), un moyen de séparer les routes pour faciliter la gestion des applications, je peux attacher 2 autres routes, /api et /login et les appeler avec </w:t>
      </w:r>
      <w:proofErr w:type="spellStart"/>
      <w:r w:rsidRPr="0E197015" w:rsidR="00A61C22">
        <w:rPr>
          <w:lang w:val="fr-FR"/>
          <w:rPrChange w:author="Philippe Cornichet" w:date="2021-08-12T15:19:00Z" w:id="609296564"/>
        </w:rPr>
        <w:t>app.use</w:t>
      </w:r>
      <w:proofErr w:type="spellEnd"/>
      <w:r w:rsidRPr="0E197015" w:rsidR="00A61C22">
        <w:rPr>
          <w:lang w:val="fr-FR"/>
          <w:rPrChange w:author="Philippe Cornichet" w:date="2021-08-12T15:19:00Z" w:id="1642094117"/>
        </w:rPr>
        <w:t>().</w:t>
      </w:r>
      <w:r>
        <w:br/>
      </w:r>
      <w:r w:rsidRPr="0E197015" w:rsidR="00A61C22">
        <w:rPr>
          <w:lang w:val="fr-FR"/>
          <w:rPrChange w:author="Philippe Cornichet" w:date="2021-08-12T15:19:00Z" w:id="1597212129"/>
        </w:rPr>
        <w:t xml:space="preserve">Comme il s’agit de la première démo, je ne me soucie pas de l’authentification de l’utilisateur mais me concentre uniquement sur les fonctions principales de l’Api, donc </w:t>
      </w:r>
      <w:proofErr w:type="gramStart"/>
      <w:r w:rsidRPr="0E197015" w:rsidR="00A61C22">
        <w:rPr>
          <w:lang w:val="fr-FR"/>
          <w:rPrChange w:author="Philippe Cornichet" w:date="2021-08-12T15:19:00Z" w:id="134091216"/>
        </w:rPr>
        <w:t>la</w:t>
      </w:r>
      <w:proofErr w:type="gramEnd"/>
      <w:r w:rsidRPr="0E197015" w:rsidR="00A61C22">
        <w:rPr>
          <w:lang w:val="fr-FR"/>
          <w:rPrChange w:author="Philippe Cornichet" w:date="2021-08-12T15:19:00Z" w:id="2102745776"/>
        </w:rPr>
        <w:t xml:space="preserve"> route /login n’a pas trop de différences notables par rapport à la route /api. C’est pourquoi j’ai décidé de le sauter dans mon explication.</w:t>
      </w:r>
      <w:r>
        <w:br/>
      </w:r>
      <w:r w:rsidRPr="0E197015" w:rsidR="00A61C22">
        <w:rPr>
          <w:lang w:val="fr-FR"/>
          <w:rPrChange w:author="Philippe Cornichet" w:date="2021-08-12T15:19:00Z" w:id="1453910887"/>
        </w:rPr>
        <w:t xml:space="preserve">De plus, j’utilise également d’autres middleware comme un logger </w:t>
      </w:r>
      <w:proofErr w:type="gramStart"/>
      <w:r w:rsidRPr="0E197015" w:rsidR="00A61C22">
        <w:rPr>
          <w:lang w:val="fr-FR"/>
          <w:rPrChange w:author="Philippe Cornichet" w:date="2021-08-12T15:19:00Z" w:id="145351104"/>
        </w:rPr>
        <w:t>personnalisé</w:t>
      </w:r>
      <w:proofErr w:type="gramEnd"/>
      <w:r w:rsidRPr="0E197015" w:rsidR="00A61C22">
        <w:rPr>
          <w:lang w:val="fr-FR"/>
          <w:rPrChange w:author="Philippe Cornichet" w:date="2021-08-12T15:19:00Z" w:id="493184250"/>
        </w:rPr>
        <w:t xml:space="preserve"> </w:t>
      </w:r>
      <w:proofErr w:type="spellStart"/>
      <w:r w:rsidRPr="0E197015" w:rsidR="00A61C22">
        <w:rPr>
          <w:lang w:val="fr-FR"/>
          <w:rPrChange w:author="Philippe Cornichet" w:date="2021-08-12T15:19:00Z" w:id="974357338"/>
        </w:rPr>
        <w:t>app.use</w:t>
      </w:r>
      <w:proofErr w:type="spellEnd"/>
      <w:r w:rsidRPr="0E197015" w:rsidR="00A61C22">
        <w:rPr>
          <w:lang w:val="fr-FR"/>
          <w:rPrChange w:author="Philippe Cornichet" w:date="2021-08-12T15:19:00Z" w:id="1937982575"/>
        </w:rPr>
        <w:t xml:space="preserve">(logger) pour notifier sur le terminal lorsqu’une requête est envoyée au serveur et </w:t>
      </w:r>
      <w:del w:author="Tien Thanh Le" w:date="2021-08-13T13:52:12.341Z" w:id="1549387030">
        <w:r w:rsidRPr="0E197015" w:rsidDel="00A61C22">
          <w:rPr>
            <w:lang w:val="fr-FR"/>
            <w:rPrChange w:author="Philippe Cornichet" w:date="2021-08-12T15:19:00Z" w:id="213492577"/>
          </w:rPr>
          <w:delText>une middleware</w:delText>
        </w:r>
      </w:del>
      <w:ins w:author="Tien Thanh Le" w:date="2021-08-13T13:52:12.343Z" w:id="203802265">
        <w:r w:rsidRPr="0E197015" w:rsidR="3402C638">
          <w:rPr>
            <w:lang w:val="fr-FR"/>
          </w:rPr>
          <w:t>un middleware</w:t>
        </w:r>
      </w:ins>
      <w:r w:rsidRPr="0E197015" w:rsidR="00A61C22">
        <w:rPr>
          <w:lang w:val="fr-FR"/>
          <w:rPrChange w:author="Philippe Cornichet" w:date="2021-08-12T15:19:00Z" w:id="1635099834"/>
        </w:rPr>
        <w:t xml:space="preserve"> d’analyse corporelle intégrée dans Express pour analyser les corps des requêtes entrantes dans un middleware avant les gestionnaires.</w:t>
      </w:r>
      <w:r>
        <w:br/>
      </w:r>
      <w:r w:rsidRPr="0E197015" w:rsidR="00A61C22">
        <w:rPr>
          <w:lang w:val="fr-FR"/>
          <w:rPrChange w:author="Philippe Cornichet" w:date="2021-08-12T15:19:00Z" w:id="1319527356"/>
        </w:rPr>
        <w:t xml:space="preserve">Et pour l’api de route, qui est au centre de la démo, j’ai configuré les méthodes HTTP et utilisé </w:t>
      </w:r>
      <w:proofErr w:type="spellStart"/>
      <w:r w:rsidRPr="0E197015" w:rsidR="00A61C22">
        <w:rPr>
          <w:lang w:val="fr-FR"/>
          <w:rPrChange w:author="Philippe Cornichet" w:date="2021-08-12T15:19:00Z" w:id="411484871"/>
        </w:rPr>
        <w:t>express.Router</w:t>
      </w:r>
      <w:proofErr w:type="spellEnd"/>
      <w:r w:rsidRPr="0E197015" w:rsidR="00A61C22">
        <w:rPr>
          <w:lang w:val="fr-FR"/>
          <w:rPrChange w:author="Philippe Cornichet" w:date="2021-08-12T15:19:00Z" w:id="2123383666"/>
        </w:rPr>
        <w:t>() pour l’appeler dans l’application principale. Dans chacun de ces itinéraires, j’effectue des opérations en utilisant les informations de la requête pour communiquer avec la base de données.</w:t>
      </w:r>
      <w:r>
        <w:br/>
      </w:r>
      <w:r w:rsidRPr="0E197015" w:rsidR="00A61C22">
        <w:rPr>
          <w:lang w:val="fr-FR"/>
          <w:rPrChange w:author="Philippe Cornichet" w:date="2021-08-12T15:19:00Z" w:id="1758680028"/>
        </w:rPr>
        <w:t xml:space="preserve">Par exemple, dans cette route GET, je récupère d’abord l’identifiant de l’URL, puis je recherche dans la base de données pour voir s’il existe. Si c’est le cas, je récupère les données correspondant à cet identifiant et les envoie à l’utilisateur au format </w:t>
      </w:r>
      <w:proofErr w:type="spellStart"/>
      <w:r w:rsidRPr="0E197015" w:rsidR="00A61C22">
        <w:rPr>
          <w:lang w:val="fr-FR"/>
          <w:rPrChange w:author="Philippe Cornichet" w:date="2021-08-12T15:19:00Z" w:id="1834417428"/>
        </w:rPr>
        <w:t>json</w:t>
      </w:r>
      <w:proofErr w:type="spellEnd"/>
      <w:r w:rsidRPr="0E197015" w:rsidR="00A61C22">
        <w:rPr>
          <w:lang w:val="fr-FR"/>
          <w:rPrChange w:author="Philippe Cornichet" w:date="2021-08-12T15:19:00Z" w:id="1294534547"/>
        </w:rPr>
        <w:t xml:space="preserve"> avec le statut HTTP 200. Sinon, j’enverrai un message introuvable avec le statut HTTP 404.</w:t>
      </w:r>
    </w:p>
    <w:p w:rsidRPr="00A61C22" w:rsidR="00383E43" w:rsidRDefault="00A61C22" w14:paraId="7299305D" w14:textId="77777777">
      <w:pPr>
        <w:pStyle w:val="SourceCode"/>
        <w:rPr>
          <w:lang w:val="fr-FR"/>
          <w:rPrChange w:author="Philippe Cornichet" w:date="2021-08-12T15:19:00Z" w:id="1055">
            <w:rPr/>
          </w:rPrChange>
        </w:rPr>
      </w:pPr>
      <w:r w:rsidRPr="00A61C22">
        <w:rPr>
          <w:rStyle w:val="VerbatimChar"/>
          <w:lang w:val="fr-FR"/>
          <w:rPrChange w:author="Philippe Cornichet" w:date="2021-08-12T15:19:00Z" w:id="1056">
            <w:rPr>
              <w:rStyle w:val="VerbatimChar"/>
            </w:rPr>
          </w:rPrChange>
        </w:rPr>
        <w:t>//api.js</w:t>
      </w:r>
      <w:r w:rsidRPr="00A61C22">
        <w:rPr>
          <w:lang w:val="fr-FR"/>
          <w:rPrChange w:author="Philippe Cornichet" w:date="2021-08-12T15:19:00Z" w:id="1057">
            <w:rPr/>
          </w:rPrChange>
        </w:rPr>
        <w:br/>
      </w:r>
      <w:r w:rsidRPr="00A61C22">
        <w:rPr>
          <w:lang w:val="fr-FR"/>
          <w:rPrChange w:author="Philippe Cornichet" w:date="2021-08-12T15:19:00Z" w:id="1058">
            <w:rPr/>
          </w:rPrChange>
        </w:rPr>
        <w:br/>
      </w:r>
      <w:r w:rsidRPr="00A61C22">
        <w:rPr>
          <w:rStyle w:val="VerbatimChar"/>
          <w:lang w:val="fr-FR"/>
          <w:rPrChange w:author="Philippe Cornichet" w:date="2021-08-12T15:19:00Z" w:id="1059">
            <w:rPr>
              <w:rStyle w:val="VerbatimChar"/>
            </w:rPr>
          </w:rPrChange>
        </w:rPr>
        <w:t>// Route GET</w:t>
      </w:r>
      <w:r w:rsidRPr="00A61C22">
        <w:rPr>
          <w:lang w:val="fr-FR"/>
          <w:rPrChange w:author="Philippe Cornichet" w:date="2021-08-12T15:19:00Z" w:id="1060">
            <w:rPr/>
          </w:rPrChange>
        </w:rPr>
        <w:br/>
      </w:r>
      <w:r w:rsidRPr="00A61C22">
        <w:rPr>
          <w:rStyle w:val="VerbatimChar"/>
          <w:lang w:val="fr-FR"/>
          <w:rPrChange w:author="Philippe Cornichet" w:date="2021-08-12T15:19:00Z" w:id="1061">
            <w:rPr>
              <w:rStyle w:val="VerbatimChar"/>
            </w:rPr>
          </w:rPrChange>
        </w:rPr>
        <w:t>// Get all datas</w:t>
      </w:r>
      <w:r w:rsidRPr="00A61C22">
        <w:rPr>
          <w:lang w:val="fr-FR"/>
          <w:rPrChange w:author="Philippe Cornichet" w:date="2021-08-12T15:19:00Z" w:id="1062">
            <w:rPr/>
          </w:rPrChange>
        </w:rPr>
        <w:br/>
      </w:r>
      <w:r w:rsidRPr="00A61C22">
        <w:rPr>
          <w:rStyle w:val="VerbatimChar"/>
          <w:lang w:val="fr-FR"/>
          <w:rPrChange w:author="Philippe Cornichet" w:date="2021-08-12T15:19:00Z" w:id="1063">
            <w:rPr>
              <w:rStyle w:val="VerbatimChar"/>
            </w:rPr>
          </w:rPrChange>
        </w:rPr>
        <w:t>router.get('/', (req, res) =&gt; {</w:t>
      </w:r>
      <w:r w:rsidRPr="00A61C22">
        <w:rPr>
          <w:lang w:val="fr-FR"/>
          <w:rPrChange w:author="Philippe Cornichet" w:date="2021-08-12T15:19:00Z" w:id="1064">
            <w:rPr/>
          </w:rPrChange>
        </w:rPr>
        <w:br/>
      </w:r>
      <w:r w:rsidRPr="00A61C22">
        <w:rPr>
          <w:rStyle w:val="VerbatimChar"/>
          <w:lang w:val="fr-FR"/>
          <w:rPrChange w:author="Philippe Cornichet" w:date="2021-08-12T15:19:00Z" w:id="1065">
            <w:rPr>
              <w:rStyle w:val="VerbatimChar"/>
            </w:rPr>
          </w:rPrChange>
        </w:rPr>
        <w:t xml:space="preserve">  res.json(database.datas); // return as .json</w:t>
      </w:r>
      <w:r w:rsidRPr="00A61C22">
        <w:rPr>
          <w:lang w:val="fr-FR"/>
          <w:rPrChange w:author="Philippe Cornichet" w:date="2021-08-12T15:19:00Z" w:id="1066">
            <w:rPr/>
          </w:rPrChange>
        </w:rPr>
        <w:br/>
      </w:r>
      <w:r w:rsidRPr="00A61C22">
        <w:rPr>
          <w:rStyle w:val="VerbatimChar"/>
          <w:lang w:val="fr-FR"/>
          <w:rPrChange w:author="Philippe Cornichet" w:date="2021-08-12T15:19:00Z" w:id="1067">
            <w:rPr>
              <w:rStyle w:val="VerbatimChar"/>
            </w:rPr>
          </w:rPrChange>
        </w:rPr>
        <w:t>});</w:t>
      </w:r>
      <w:r w:rsidRPr="00A61C22">
        <w:rPr>
          <w:lang w:val="fr-FR"/>
          <w:rPrChange w:author="Philippe Cornichet" w:date="2021-08-12T15:19:00Z" w:id="1068">
            <w:rPr/>
          </w:rPrChange>
        </w:rPr>
        <w:br/>
      </w:r>
      <w:r w:rsidRPr="00A61C22">
        <w:rPr>
          <w:rStyle w:val="VerbatimChar"/>
          <w:lang w:val="fr-FR"/>
          <w:rPrChange w:author="Philippe Cornichet" w:date="2021-08-12T15:19:00Z" w:id="1069">
            <w:rPr>
              <w:rStyle w:val="VerbatimChar"/>
            </w:rPr>
          </w:rPrChange>
        </w:rPr>
        <w:lastRenderedPageBreak/>
        <w:t>// Get single data</w:t>
      </w:r>
      <w:r w:rsidRPr="00A61C22">
        <w:rPr>
          <w:lang w:val="fr-FR"/>
          <w:rPrChange w:author="Philippe Cornichet" w:date="2021-08-12T15:19:00Z" w:id="1070">
            <w:rPr/>
          </w:rPrChange>
        </w:rPr>
        <w:br/>
      </w:r>
      <w:r w:rsidRPr="00A61C22">
        <w:rPr>
          <w:rStyle w:val="VerbatimChar"/>
          <w:lang w:val="fr-FR"/>
          <w:rPrChange w:author="Philippe Cornichet" w:date="2021-08-12T15:19:00Z" w:id="1071">
            <w:rPr>
              <w:rStyle w:val="VerbatimChar"/>
            </w:rPr>
          </w:rPrChange>
        </w:rPr>
        <w:t>router.get('/:id', (req, res) =&gt; {</w:t>
      </w:r>
      <w:r w:rsidRPr="00A61C22">
        <w:rPr>
          <w:lang w:val="fr-FR"/>
          <w:rPrChange w:author="Philippe Cornichet" w:date="2021-08-12T15:19:00Z" w:id="1072">
            <w:rPr/>
          </w:rPrChange>
        </w:rPr>
        <w:br/>
      </w:r>
      <w:r w:rsidRPr="00A61C22">
        <w:rPr>
          <w:rStyle w:val="VerbatimChar"/>
          <w:lang w:val="fr-FR"/>
          <w:rPrChange w:author="Philippe Cornichet" w:date="2021-08-12T15:19:00Z" w:id="1073">
            <w:rPr>
              <w:rStyle w:val="VerbatimChar"/>
            </w:rPr>
          </w:rPrChange>
        </w:rPr>
        <w:t xml:space="preserve">  const finding_function = (data) =&gt; data.id === parseInt(req.params.id);</w:t>
      </w:r>
      <w:r w:rsidRPr="00A61C22">
        <w:rPr>
          <w:lang w:val="fr-FR"/>
          <w:rPrChange w:author="Philippe Cornichet" w:date="2021-08-12T15:19:00Z" w:id="1074">
            <w:rPr/>
          </w:rPrChange>
        </w:rPr>
        <w:br/>
      </w:r>
      <w:r w:rsidRPr="00A61C22">
        <w:rPr>
          <w:rStyle w:val="VerbatimChar"/>
          <w:lang w:val="fr-FR"/>
          <w:rPrChange w:author="Philippe Cornichet" w:date="2021-08-12T15:19:00Z" w:id="1075">
            <w:rPr>
              <w:rStyle w:val="VerbatimChar"/>
            </w:rPr>
          </w:rPrChange>
        </w:rPr>
        <w:t xml:space="preserve">  const existed = database.datas.some(finding_function);</w:t>
      </w:r>
      <w:r w:rsidRPr="00A61C22">
        <w:rPr>
          <w:lang w:val="fr-FR"/>
          <w:rPrChange w:author="Philippe Cornichet" w:date="2021-08-12T15:19:00Z" w:id="1076">
            <w:rPr/>
          </w:rPrChange>
        </w:rPr>
        <w:br/>
      </w:r>
      <w:r w:rsidRPr="00A61C22">
        <w:rPr>
          <w:rStyle w:val="VerbatimChar"/>
          <w:lang w:val="fr-FR"/>
          <w:rPrChange w:author="Philippe Cornichet" w:date="2021-08-12T15:19:00Z" w:id="1077">
            <w:rPr>
              <w:rStyle w:val="VerbatimChar"/>
            </w:rPr>
          </w:rPrChange>
        </w:rPr>
        <w:t xml:space="preserve">  if (existed) {</w:t>
      </w:r>
      <w:r w:rsidRPr="00A61C22">
        <w:rPr>
          <w:lang w:val="fr-FR"/>
          <w:rPrChange w:author="Philippe Cornichet" w:date="2021-08-12T15:19:00Z" w:id="1078">
            <w:rPr/>
          </w:rPrChange>
        </w:rPr>
        <w:br/>
      </w:r>
      <w:r w:rsidRPr="00A61C22">
        <w:rPr>
          <w:rStyle w:val="VerbatimChar"/>
          <w:lang w:val="fr-FR"/>
          <w:rPrChange w:author="Philippe Cornichet" w:date="2021-08-12T15:19:00Z" w:id="1079">
            <w:rPr>
              <w:rStyle w:val="VerbatimChar"/>
            </w:rPr>
          </w:rPrChange>
        </w:rPr>
        <w:t xml:space="preserve">    const resultInfo = database.datas.filter(finding_function);</w:t>
      </w:r>
      <w:r w:rsidRPr="00A61C22">
        <w:rPr>
          <w:lang w:val="fr-FR"/>
          <w:rPrChange w:author="Philippe Cornichet" w:date="2021-08-12T15:19:00Z" w:id="1080">
            <w:rPr/>
          </w:rPrChange>
        </w:rPr>
        <w:br/>
      </w:r>
      <w:r w:rsidRPr="00A61C22">
        <w:rPr>
          <w:rStyle w:val="VerbatimChar"/>
          <w:lang w:val="fr-FR"/>
          <w:rPrChange w:author="Philippe Cornichet" w:date="2021-08-12T15:19:00Z" w:id="1081">
            <w:rPr>
              <w:rStyle w:val="VerbatimChar"/>
            </w:rPr>
          </w:rPrChange>
        </w:rPr>
        <w:t xml:space="preserve">    res.status(200).json(resultInfo);</w:t>
      </w:r>
      <w:r w:rsidRPr="00A61C22">
        <w:rPr>
          <w:lang w:val="fr-FR"/>
          <w:rPrChange w:author="Philippe Cornichet" w:date="2021-08-12T15:19:00Z" w:id="1082">
            <w:rPr/>
          </w:rPrChange>
        </w:rPr>
        <w:br/>
      </w:r>
      <w:r w:rsidRPr="00A61C22">
        <w:rPr>
          <w:rStyle w:val="VerbatimChar"/>
          <w:lang w:val="fr-FR"/>
          <w:rPrChange w:author="Philippe Cornichet" w:date="2021-08-12T15:19:00Z" w:id="1083">
            <w:rPr>
              <w:rStyle w:val="VerbatimChar"/>
            </w:rPr>
          </w:rPrChange>
        </w:rPr>
        <w:t xml:space="preserve">  } else {</w:t>
      </w:r>
      <w:r w:rsidRPr="00A61C22">
        <w:rPr>
          <w:lang w:val="fr-FR"/>
          <w:rPrChange w:author="Philippe Cornichet" w:date="2021-08-12T15:19:00Z" w:id="1084">
            <w:rPr/>
          </w:rPrChange>
        </w:rPr>
        <w:br/>
      </w:r>
      <w:r w:rsidRPr="00A61C22">
        <w:rPr>
          <w:rStyle w:val="VerbatimChar"/>
          <w:lang w:val="fr-FR"/>
          <w:rPrChange w:author="Philippe Cornichet" w:date="2021-08-12T15:19:00Z" w:id="1085">
            <w:rPr>
              <w:rStyle w:val="VerbatimChar"/>
            </w:rPr>
          </w:rPrChange>
        </w:rPr>
        <w:t xml:space="preserve">    res.status(404).json({</w:t>
      </w:r>
      <w:r w:rsidRPr="00A61C22">
        <w:rPr>
          <w:lang w:val="fr-FR"/>
          <w:rPrChange w:author="Philippe Cornichet" w:date="2021-08-12T15:19:00Z" w:id="1086">
            <w:rPr/>
          </w:rPrChange>
        </w:rPr>
        <w:br/>
      </w:r>
      <w:r w:rsidRPr="00A61C22">
        <w:rPr>
          <w:rStyle w:val="VerbatimChar"/>
          <w:lang w:val="fr-FR"/>
          <w:rPrChange w:author="Philippe Cornichet" w:date="2021-08-12T15:19:00Z" w:id="1087">
            <w:rPr>
              <w:rStyle w:val="VerbatimChar"/>
            </w:rPr>
          </w:rPrChange>
        </w:rPr>
        <w:t xml:space="preserve">      msg: `Data with the id ${req.params.id} not existed`,</w:t>
      </w:r>
      <w:r w:rsidRPr="00A61C22">
        <w:rPr>
          <w:lang w:val="fr-FR"/>
          <w:rPrChange w:author="Philippe Cornichet" w:date="2021-08-12T15:19:00Z" w:id="1088">
            <w:rPr/>
          </w:rPrChange>
        </w:rPr>
        <w:br/>
      </w:r>
      <w:r w:rsidRPr="00A61C22">
        <w:rPr>
          <w:rStyle w:val="VerbatimChar"/>
          <w:lang w:val="fr-FR"/>
          <w:rPrChange w:author="Philippe Cornichet" w:date="2021-08-12T15:19:00Z" w:id="1089">
            <w:rPr>
              <w:rStyle w:val="VerbatimChar"/>
            </w:rPr>
          </w:rPrChange>
        </w:rPr>
        <w:t>});}});</w:t>
      </w:r>
      <w:r w:rsidRPr="00A61C22">
        <w:rPr>
          <w:lang w:val="fr-FR"/>
          <w:rPrChange w:author="Philippe Cornichet" w:date="2021-08-12T15:19:00Z" w:id="1090">
            <w:rPr/>
          </w:rPrChange>
        </w:rPr>
        <w:br/>
      </w:r>
      <w:r w:rsidRPr="00A61C22">
        <w:rPr>
          <w:lang w:val="fr-FR"/>
          <w:rPrChange w:author="Philippe Cornichet" w:date="2021-08-12T15:19:00Z" w:id="1091">
            <w:rPr/>
          </w:rPrChange>
        </w:rPr>
        <w:br/>
      </w:r>
      <w:r w:rsidRPr="00A61C22">
        <w:rPr>
          <w:rStyle w:val="VerbatimChar"/>
          <w:lang w:val="fr-FR"/>
          <w:rPrChange w:author="Philippe Cornichet" w:date="2021-08-12T15:19:00Z" w:id="1092">
            <w:rPr>
              <w:rStyle w:val="VerbatimChar"/>
            </w:rPr>
          </w:rPrChange>
        </w:rPr>
        <w:t>// Route PUT</w:t>
      </w:r>
      <w:r w:rsidRPr="00A61C22">
        <w:rPr>
          <w:lang w:val="fr-FR"/>
          <w:rPrChange w:author="Philippe Cornichet" w:date="2021-08-12T15:19:00Z" w:id="1093">
            <w:rPr/>
          </w:rPrChange>
        </w:rPr>
        <w:br/>
      </w:r>
      <w:r w:rsidRPr="00A61C22">
        <w:rPr>
          <w:rStyle w:val="VerbatimChar"/>
          <w:lang w:val="fr-FR"/>
          <w:rPrChange w:author="Philippe Cornichet" w:date="2021-08-12T15:19:00Z" w:id="1094">
            <w:rPr>
              <w:rStyle w:val="VerbatimChar"/>
            </w:rPr>
          </w:rPrChange>
        </w:rPr>
        <w:t>router.put('/:id', (req, res) =&gt; {</w:t>
      </w:r>
      <w:r w:rsidRPr="00A61C22">
        <w:rPr>
          <w:lang w:val="fr-FR"/>
          <w:rPrChange w:author="Philippe Cornichet" w:date="2021-08-12T15:19:00Z" w:id="1095">
            <w:rPr/>
          </w:rPrChange>
        </w:rPr>
        <w:br/>
      </w:r>
      <w:r w:rsidRPr="00A61C22">
        <w:rPr>
          <w:rStyle w:val="VerbatimChar"/>
          <w:lang w:val="fr-FR"/>
          <w:rPrChange w:author="Philippe Cornichet" w:date="2021-08-12T15:19:00Z" w:id="1096">
            <w:rPr>
              <w:rStyle w:val="VerbatimChar"/>
            </w:rPr>
          </w:rPrChange>
        </w:rPr>
        <w:t xml:space="preserve">  const finding_function = (data) =&gt; data.id === parseInt(req.params.id);</w:t>
      </w:r>
      <w:r w:rsidRPr="00A61C22">
        <w:rPr>
          <w:lang w:val="fr-FR"/>
          <w:rPrChange w:author="Philippe Cornichet" w:date="2021-08-12T15:19:00Z" w:id="1097">
            <w:rPr/>
          </w:rPrChange>
        </w:rPr>
        <w:br/>
      </w:r>
      <w:r w:rsidRPr="00A61C22">
        <w:rPr>
          <w:rStyle w:val="VerbatimChar"/>
          <w:lang w:val="fr-FR"/>
          <w:rPrChange w:author="Philippe Cornichet" w:date="2021-08-12T15:19:00Z" w:id="1098">
            <w:rPr>
              <w:rStyle w:val="VerbatimChar"/>
            </w:rPr>
          </w:rPrChange>
        </w:rPr>
        <w:t xml:space="preserve">  const existed = database.datas.some(finding_function);</w:t>
      </w:r>
      <w:r w:rsidRPr="00A61C22">
        <w:rPr>
          <w:lang w:val="fr-FR"/>
          <w:rPrChange w:author="Philippe Cornichet" w:date="2021-08-12T15:19:00Z" w:id="1099">
            <w:rPr/>
          </w:rPrChange>
        </w:rPr>
        <w:br/>
      </w:r>
      <w:r w:rsidRPr="00A61C22">
        <w:rPr>
          <w:rStyle w:val="VerbatimChar"/>
          <w:lang w:val="fr-FR"/>
          <w:rPrChange w:author="Philippe Cornichet" w:date="2021-08-12T15:19:00Z" w:id="1100">
            <w:rPr>
              <w:rStyle w:val="VerbatimChar"/>
            </w:rPr>
          </w:rPrChange>
        </w:rPr>
        <w:t xml:space="preserve">  if (existed) {</w:t>
      </w:r>
      <w:r w:rsidRPr="00A61C22">
        <w:rPr>
          <w:lang w:val="fr-FR"/>
          <w:rPrChange w:author="Philippe Cornichet" w:date="2021-08-12T15:19:00Z" w:id="1101">
            <w:rPr/>
          </w:rPrChange>
        </w:rPr>
        <w:br/>
      </w:r>
      <w:r w:rsidRPr="00A61C22">
        <w:rPr>
          <w:rStyle w:val="VerbatimChar"/>
          <w:lang w:val="fr-FR"/>
          <w:rPrChange w:author="Philippe Cornichet" w:date="2021-08-12T15:19:00Z" w:id="1102">
            <w:rPr>
              <w:rStyle w:val="VerbatimChar"/>
            </w:rPr>
          </w:rPrChange>
        </w:rPr>
        <w:t xml:space="preserve">    const updateInfo = req.body;</w:t>
      </w:r>
      <w:r w:rsidRPr="00A61C22">
        <w:rPr>
          <w:lang w:val="fr-FR"/>
          <w:rPrChange w:author="Philippe Cornichet" w:date="2021-08-12T15:19:00Z" w:id="1103">
            <w:rPr/>
          </w:rPrChange>
        </w:rPr>
        <w:br/>
      </w:r>
      <w:r w:rsidRPr="00A61C22">
        <w:rPr>
          <w:rStyle w:val="VerbatimChar"/>
          <w:lang w:val="fr-FR"/>
          <w:rPrChange w:author="Philippe Cornichet" w:date="2021-08-12T15:19:00Z" w:id="1104">
            <w:rPr>
              <w:rStyle w:val="VerbatimChar"/>
            </w:rPr>
          </w:rPrChange>
        </w:rPr>
        <w:t xml:space="preserve">    database.datas.forEach((data) =&gt; {</w:t>
      </w:r>
      <w:r w:rsidRPr="00A61C22">
        <w:rPr>
          <w:lang w:val="fr-FR"/>
          <w:rPrChange w:author="Philippe Cornichet" w:date="2021-08-12T15:19:00Z" w:id="1105">
            <w:rPr/>
          </w:rPrChange>
        </w:rPr>
        <w:br/>
      </w:r>
      <w:r w:rsidRPr="00A61C22">
        <w:rPr>
          <w:rStyle w:val="VerbatimChar"/>
          <w:lang w:val="fr-FR"/>
          <w:rPrChange w:author="Philippe Cornichet" w:date="2021-08-12T15:19:00Z" w:id="1106">
            <w:rPr>
              <w:rStyle w:val="VerbatimChar"/>
            </w:rPr>
          </w:rPrChange>
        </w:rPr>
        <w:t xml:space="preserve">      if (data.id === parseInt(req.params.id)) data.info = updateInfo.info;</w:t>
      </w:r>
      <w:r w:rsidRPr="00A61C22">
        <w:rPr>
          <w:lang w:val="fr-FR"/>
          <w:rPrChange w:author="Philippe Cornichet" w:date="2021-08-12T15:19:00Z" w:id="1107">
            <w:rPr/>
          </w:rPrChange>
        </w:rPr>
        <w:br/>
      </w:r>
      <w:r w:rsidRPr="00A61C22">
        <w:rPr>
          <w:rStyle w:val="VerbatimChar"/>
          <w:lang w:val="fr-FR"/>
          <w:rPrChange w:author="Philippe Cornichet" w:date="2021-08-12T15:19:00Z" w:id="1108">
            <w:rPr>
              <w:rStyle w:val="VerbatimChar"/>
            </w:rPr>
          </w:rPrChange>
        </w:rPr>
        <w:t xml:space="preserve">    });</w:t>
      </w:r>
      <w:r w:rsidRPr="00A61C22">
        <w:rPr>
          <w:lang w:val="fr-FR"/>
          <w:rPrChange w:author="Philippe Cornichet" w:date="2021-08-12T15:19:00Z" w:id="1109">
            <w:rPr/>
          </w:rPrChange>
        </w:rPr>
        <w:br/>
      </w:r>
      <w:r w:rsidRPr="00A61C22">
        <w:rPr>
          <w:rStyle w:val="VerbatimChar"/>
          <w:lang w:val="fr-FR"/>
          <w:rPrChange w:author="Philippe Cornichet" w:date="2021-08-12T15:19:00Z" w:id="1110">
            <w:rPr>
              <w:rStyle w:val="VerbatimChar"/>
            </w:rPr>
          </w:rPrChange>
        </w:rPr>
        <w:t xml:space="preserve">    const edittedDatas = database.datas;</w:t>
      </w:r>
      <w:r w:rsidRPr="00A61C22">
        <w:rPr>
          <w:lang w:val="fr-FR"/>
          <w:rPrChange w:author="Philippe Cornichet" w:date="2021-08-12T15:19:00Z" w:id="1111">
            <w:rPr/>
          </w:rPrChange>
        </w:rPr>
        <w:br/>
      </w:r>
      <w:r w:rsidRPr="00A61C22">
        <w:rPr>
          <w:rStyle w:val="VerbatimChar"/>
          <w:lang w:val="fr-FR"/>
          <w:rPrChange w:author="Philippe Cornichet" w:date="2021-08-12T15:19:00Z" w:id="1112">
            <w:rPr>
              <w:rStyle w:val="VerbatimChar"/>
            </w:rPr>
          </w:rPrChange>
        </w:rPr>
        <w:t xml:space="preserve">    res.status(200).json({</w:t>
      </w:r>
      <w:r w:rsidRPr="00A61C22">
        <w:rPr>
          <w:lang w:val="fr-FR"/>
          <w:rPrChange w:author="Philippe Cornichet" w:date="2021-08-12T15:19:00Z" w:id="1113">
            <w:rPr/>
          </w:rPrChange>
        </w:rPr>
        <w:br/>
      </w:r>
      <w:r w:rsidRPr="00A61C22">
        <w:rPr>
          <w:rStyle w:val="VerbatimChar"/>
          <w:lang w:val="fr-FR"/>
          <w:rPrChange w:author="Philippe Cornichet" w:date="2021-08-12T15:19:00Z" w:id="1114">
            <w:rPr>
              <w:rStyle w:val="VerbatimChar"/>
            </w:rPr>
          </w:rPrChange>
        </w:rPr>
        <w:t xml:space="preserve">      msg: 'Updated data',</w:t>
      </w:r>
      <w:r w:rsidRPr="00A61C22">
        <w:rPr>
          <w:lang w:val="fr-FR"/>
          <w:rPrChange w:author="Philippe Cornichet" w:date="2021-08-12T15:19:00Z" w:id="1115">
            <w:rPr/>
          </w:rPrChange>
        </w:rPr>
        <w:br/>
      </w:r>
      <w:r w:rsidRPr="00A61C22">
        <w:rPr>
          <w:rStyle w:val="VerbatimChar"/>
          <w:lang w:val="fr-FR"/>
          <w:rPrChange w:author="Philippe Cornichet" w:date="2021-08-12T15:19:00Z" w:id="1116">
            <w:rPr>
              <w:rStyle w:val="VerbatimChar"/>
            </w:rPr>
          </w:rPrChange>
        </w:rPr>
        <w:t xml:space="preserve">      edittedDatas,</w:t>
      </w:r>
      <w:r w:rsidRPr="00A61C22">
        <w:rPr>
          <w:lang w:val="fr-FR"/>
          <w:rPrChange w:author="Philippe Cornichet" w:date="2021-08-12T15:19:00Z" w:id="1117">
            <w:rPr/>
          </w:rPrChange>
        </w:rPr>
        <w:br/>
      </w:r>
      <w:r w:rsidRPr="00A61C22">
        <w:rPr>
          <w:rStyle w:val="VerbatimChar"/>
          <w:lang w:val="fr-FR"/>
          <w:rPrChange w:author="Philippe Cornichet" w:date="2021-08-12T15:19:00Z" w:id="1118">
            <w:rPr>
              <w:rStyle w:val="VerbatimChar"/>
            </w:rPr>
          </w:rPrChange>
        </w:rPr>
        <w:t xml:space="preserve">    });</w:t>
      </w:r>
      <w:r w:rsidRPr="00A61C22">
        <w:rPr>
          <w:lang w:val="fr-FR"/>
          <w:rPrChange w:author="Philippe Cornichet" w:date="2021-08-12T15:19:00Z" w:id="1119">
            <w:rPr/>
          </w:rPrChange>
        </w:rPr>
        <w:br/>
      </w:r>
      <w:r w:rsidRPr="00A61C22">
        <w:rPr>
          <w:rStyle w:val="VerbatimChar"/>
          <w:lang w:val="fr-FR"/>
          <w:rPrChange w:author="Philippe Cornichet" w:date="2021-08-12T15:19:00Z" w:id="1120">
            <w:rPr>
              <w:rStyle w:val="VerbatimChar"/>
            </w:rPr>
          </w:rPrChange>
        </w:rPr>
        <w:t xml:space="preserve">  } else {</w:t>
      </w:r>
      <w:r w:rsidRPr="00A61C22">
        <w:rPr>
          <w:lang w:val="fr-FR"/>
          <w:rPrChange w:author="Philippe Cornichet" w:date="2021-08-12T15:19:00Z" w:id="1121">
            <w:rPr/>
          </w:rPrChange>
        </w:rPr>
        <w:br/>
      </w:r>
      <w:r w:rsidRPr="00A61C22">
        <w:rPr>
          <w:rStyle w:val="VerbatimChar"/>
          <w:lang w:val="fr-FR"/>
          <w:rPrChange w:author="Philippe Cornichet" w:date="2021-08-12T15:19:00Z" w:id="1122">
            <w:rPr>
              <w:rStyle w:val="VerbatimChar"/>
            </w:rPr>
          </w:rPrChange>
        </w:rPr>
        <w:t xml:space="preserve">    res.status(404).json({</w:t>
      </w:r>
      <w:r w:rsidRPr="00A61C22">
        <w:rPr>
          <w:lang w:val="fr-FR"/>
          <w:rPrChange w:author="Philippe Cornichet" w:date="2021-08-12T15:19:00Z" w:id="1123">
            <w:rPr/>
          </w:rPrChange>
        </w:rPr>
        <w:br/>
      </w:r>
      <w:r w:rsidRPr="00A61C22">
        <w:rPr>
          <w:rStyle w:val="VerbatimChar"/>
          <w:lang w:val="fr-FR"/>
          <w:rPrChange w:author="Philippe Cornichet" w:date="2021-08-12T15:19:00Z" w:id="1124">
            <w:rPr>
              <w:rStyle w:val="VerbatimChar"/>
            </w:rPr>
          </w:rPrChange>
        </w:rPr>
        <w:t xml:space="preserve">      msg: `Data with the id ${req.params.id} not existed`,</w:t>
      </w:r>
      <w:r w:rsidRPr="00A61C22">
        <w:rPr>
          <w:lang w:val="fr-FR"/>
          <w:rPrChange w:author="Philippe Cornichet" w:date="2021-08-12T15:19:00Z" w:id="1125">
            <w:rPr/>
          </w:rPrChange>
        </w:rPr>
        <w:br/>
      </w:r>
      <w:r w:rsidRPr="00A61C22">
        <w:rPr>
          <w:rStyle w:val="VerbatimChar"/>
          <w:lang w:val="fr-FR"/>
          <w:rPrChange w:author="Philippe Cornichet" w:date="2021-08-12T15:19:00Z" w:id="1126">
            <w:rPr>
              <w:rStyle w:val="VerbatimChar"/>
            </w:rPr>
          </w:rPrChange>
        </w:rPr>
        <w:t xml:space="preserve">    });</w:t>
      </w:r>
      <w:r w:rsidRPr="00A61C22">
        <w:rPr>
          <w:lang w:val="fr-FR"/>
          <w:rPrChange w:author="Philippe Cornichet" w:date="2021-08-12T15:19:00Z" w:id="1127">
            <w:rPr/>
          </w:rPrChange>
        </w:rPr>
        <w:br/>
      </w:r>
      <w:r w:rsidRPr="00A61C22">
        <w:rPr>
          <w:rStyle w:val="VerbatimChar"/>
          <w:lang w:val="fr-FR"/>
          <w:rPrChange w:author="Philippe Cornichet" w:date="2021-08-12T15:19:00Z" w:id="1128">
            <w:rPr>
              <w:rStyle w:val="VerbatimChar"/>
            </w:rPr>
          </w:rPrChange>
        </w:rPr>
        <w:t xml:space="preserve">  }</w:t>
      </w:r>
      <w:r w:rsidRPr="00A61C22">
        <w:rPr>
          <w:lang w:val="fr-FR"/>
          <w:rPrChange w:author="Philippe Cornichet" w:date="2021-08-12T15:19:00Z" w:id="1129">
            <w:rPr/>
          </w:rPrChange>
        </w:rPr>
        <w:br/>
      </w:r>
      <w:r w:rsidRPr="00A61C22">
        <w:rPr>
          <w:rStyle w:val="VerbatimChar"/>
          <w:lang w:val="fr-FR"/>
          <w:rPrChange w:author="Philippe Cornichet" w:date="2021-08-12T15:19:00Z" w:id="1130">
            <w:rPr>
              <w:rStyle w:val="VerbatimChar"/>
            </w:rPr>
          </w:rPrChange>
        </w:rPr>
        <w:t>});</w:t>
      </w:r>
    </w:p>
    <w:p w:rsidRPr="00A61C22" w:rsidR="00383E43" w:rsidRDefault="00A61C22" w14:paraId="79E14529" w14:textId="739F1015">
      <w:pPr>
        <w:pStyle w:val="FirstParagraph"/>
        <w:rPr>
          <w:lang w:val="fr-FR"/>
          <w:rPrChange w:author="Philippe Cornichet" w:date="2021-08-12T15:19:00Z" w:id="179041541">
            <w:rPr/>
          </w:rPrChange>
        </w:rPr>
      </w:pPr>
      <w:r w:rsidRPr="0E197015" w:rsidR="00A61C22">
        <w:rPr>
          <w:lang w:val="fr-FR"/>
          <w:rPrChange w:author="Philippe Cornichet" w:date="2021-08-12T15:19:00Z" w:id="565597680"/>
        </w:rPr>
        <w:t xml:space="preserve">Toute cette méthode se fera de manière asynchrone dans la fonction callback, qui prend 2 paramètres </w:t>
      </w:r>
      <w:proofErr w:type="spellStart"/>
      <w:r w:rsidRPr="0E197015" w:rsidR="00A61C22">
        <w:rPr>
          <w:lang w:val="fr-FR"/>
          <w:rPrChange w:author="Philippe Cornichet" w:date="2021-08-12T15:19:00Z" w:id="81836369"/>
        </w:rPr>
        <w:t>req</w:t>
      </w:r>
      <w:proofErr w:type="spellEnd"/>
      <w:r w:rsidRPr="0E197015" w:rsidR="00A61C22">
        <w:rPr>
          <w:lang w:val="fr-FR"/>
          <w:rPrChange w:author="Philippe Cornichet" w:date="2021-08-12T15:19:00Z" w:id="1767515745"/>
        </w:rPr>
        <w:t xml:space="preserve"> et </w:t>
      </w:r>
      <w:proofErr w:type="spellStart"/>
      <w:r w:rsidRPr="0E197015" w:rsidR="00A61C22">
        <w:rPr>
          <w:lang w:val="fr-FR"/>
          <w:rPrChange w:author="Philippe Cornichet" w:date="2021-08-12T15:19:00Z" w:id="2008843994"/>
        </w:rPr>
        <w:t>res</w:t>
      </w:r>
      <w:proofErr w:type="spellEnd"/>
      <w:r w:rsidRPr="0E197015" w:rsidR="00A61C22">
        <w:rPr>
          <w:lang w:val="fr-FR"/>
          <w:rPrChange w:author="Philippe Cornichet" w:date="2021-08-12T15:19:00Z" w:id="1191027042"/>
        </w:rPr>
        <w:t xml:space="preserve">. Par cela, il suivra la norme </w:t>
      </w:r>
      <w:del w:author="Tien Thanh Le" w:date="2021-08-13T13:52:23.539Z" w:id="1321650321">
        <w:r w:rsidRPr="0E197015" w:rsidDel="00A61C22">
          <w:rPr>
            <w:lang w:val="fr-FR"/>
            <w:rPrChange w:author="Philippe Cornichet" w:date="2021-08-12T15:19:00Z" w:id="419357859"/>
          </w:rPr>
          <w:delText>nodejs</w:delText>
        </w:r>
      </w:del>
      <w:ins w:author="Tien Thanh Le" w:date="2021-08-13T13:52:26.098Z" w:id="996538111">
        <w:r w:rsidRPr="0E197015" w:rsidR="4E2FFDF8">
          <w:rPr>
            <w:lang w:val="fr-FR"/>
          </w:rPr>
          <w:t>NodeJS</w:t>
        </w:r>
      </w:ins>
      <w:r w:rsidRPr="0E197015" w:rsidR="00A61C22">
        <w:rPr>
          <w:lang w:val="fr-FR"/>
          <w:rPrChange w:author="Philippe Cornichet" w:date="2021-08-12T15:19:00Z" w:id="1923497194"/>
        </w:rPr>
        <w:t xml:space="preserve"> et ne bloquera pas le serveur en attendant qu’une demande d’un utilisateur se termine.</w:t>
      </w:r>
    </w:p>
    <w:p w:rsidRPr="00A61C22" w:rsidR="00383E43" w:rsidRDefault="00A61C22" w14:paraId="52272CF4" w14:textId="77777777">
      <w:pPr>
        <w:pStyle w:val="CaptionedFigure"/>
        <w:rPr>
          <w:lang w:val="fr-FR"/>
          <w:rPrChange w:author="Philippe Cornichet" w:date="2021-08-12T15:19:00Z" w:id="1133">
            <w:rPr/>
          </w:rPrChange>
        </w:rPr>
      </w:pPr>
      <w:r w:rsidRPr="00A61C22">
        <w:rPr>
          <w:noProof/>
          <w:lang w:val="fr-FR"/>
          <w:rPrChange w:author="Philippe Cornichet" w:date="2021-08-12T15:19:00Z" w:id="1134">
            <w:rPr>
              <w:noProof/>
            </w:rPr>
          </w:rPrChange>
        </w:rPr>
        <w:drawing>
          <wp:inline distT="0" distB="0" distL="0" distR="0" wp14:anchorId="4599DB6C" wp14:editId="3A83A03E">
            <wp:extent cx="3412035" cy="1619999"/>
            <wp:effectExtent l="0" t="0" r="0" b="0"/>
            <wp:docPr id="15" name="Picture" descr="Un utilisateur envoie une GET au serveur"/>
            <wp:cNvGraphicFramePr/>
            <a:graphic xmlns:a="http://schemas.openxmlformats.org/drawingml/2006/main">
              <a:graphicData uri="http://schemas.openxmlformats.org/drawingml/2006/picture">
                <pic:pic xmlns:pic="http://schemas.openxmlformats.org/drawingml/2006/picture">
                  <pic:nvPicPr>
                    <pic:cNvPr id="0" name="Picture" descr="img/code projet/ver1/getid.png"/>
                    <pic:cNvPicPr>
                      <a:picLocks noChangeAspect="1" noChangeArrowheads="1"/>
                    </pic:cNvPicPr>
                  </pic:nvPicPr>
                  <pic:blipFill>
                    <a:blip r:embed="rId21"/>
                    <a:stretch>
                      <a:fillRect/>
                    </a:stretch>
                  </pic:blipFill>
                  <pic:spPr bwMode="auto">
                    <a:xfrm>
                      <a:off x="0" y="0"/>
                      <a:ext cx="3412035" cy="1619999"/>
                    </a:xfrm>
                    <a:prstGeom prst="rect">
                      <a:avLst/>
                    </a:prstGeom>
                    <a:noFill/>
                    <a:ln w="9525">
                      <a:noFill/>
                      <a:headEnd/>
                      <a:tailEnd/>
                    </a:ln>
                  </pic:spPr>
                </pic:pic>
              </a:graphicData>
            </a:graphic>
          </wp:inline>
        </w:drawing>
      </w:r>
    </w:p>
    <w:p w:rsidRPr="00A61C22" w:rsidR="00383E43" w:rsidRDefault="00A61C22" w14:paraId="43F47E9B" w14:textId="77777777">
      <w:pPr>
        <w:pStyle w:val="ImageCaption"/>
        <w:rPr>
          <w:lang w:val="fr-FR"/>
          <w:rPrChange w:author="Philippe Cornichet" w:date="2021-08-12T15:19:00Z" w:id="1135">
            <w:rPr/>
          </w:rPrChange>
        </w:rPr>
      </w:pPr>
      <w:bookmarkStart w:name="fig13" w:id="1136"/>
      <w:r w:rsidRPr="00A61C22">
        <w:rPr>
          <w:lang w:val="fr-FR"/>
          <w:rPrChange w:author="Philippe Cornichet" w:date="2021-08-12T15:19:00Z" w:id="1137">
            <w:rPr/>
          </w:rPrChange>
        </w:rPr>
        <w:t>Figure </w:t>
      </w:r>
      <w:r w:rsidRPr="00A61C22">
        <w:rPr>
          <w:lang w:val="fr-FR"/>
          <w:rPrChange w:author="Philippe Cornichet" w:date="2021-08-12T15:19:00Z" w:id="1138">
            <w:rPr/>
          </w:rPrChange>
        </w:rPr>
        <w:fldChar w:fldCharType="begin"/>
      </w:r>
      <w:r w:rsidRPr="00A61C22">
        <w:rPr>
          <w:lang w:val="fr-FR"/>
          <w:rPrChange w:author="Philippe Cornichet" w:date="2021-08-12T15:19:00Z" w:id="1139">
            <w:rPr/>
          </w:rPrChange>
        </w:rPr>
        <w:instrText xml:space="preserve">SEQ Figure \* ARABIC </w:instrText>
      </w:r>
      <w:r w:rsidRPr="00A61C22">
        <w:rPr>
          <w:lang w:val="fr-FR"/>
          <w:rPrChange w:author="Philippe Cornichet" w:date="2021-08-12T15:19:00Z" w:id="1140">
            <w:rPr/>
          </w:rPrChange>
        </w:rPr>
        <w:fldChar w:fldCharType="separate"/>
      </w:r>
      <w:r w:rsidRPr="00A61C22">
        <w:rPr>
          <w:lang w:val="fr-FR"/>
          <w:rPrChange w:author="Philippe Cornichet" w:date="2021-08-12T15:19:00Z" w:id="1141">
            <w:rPr/>
          </w:rPrChange>
        </w:rPr>
        <w:t>13</w:t>
      </w:r>
      <w:r w:rsidRPr="00A61C22">
        <w:rPr>
          <w:lang w:val="fr-FR"/>
          <w:rPrChange w:author="Philippe Cornichet" w:date="2021-08-12T15:19:00Z" w:id="1142">
            <w:rPr/>
          </w:rPrChange>
        </w:rPr>
        <w:fldChar w:fldCharType="end"/>
      </w:r>
      <w:r w:rsidRPr="00A61C22">
        <w:rPr>
          <w:lang w:val="fr-FR"/>
          <w:rPrChange w:author="Philippe Cornichet" w:date="2021-08-12T15:19:00Z" w:id="1143">
            <w:rPr/>
          </w:rPrChange>
        </w:rPr>
        <w:t xml:space="preserve">: </w:t>
      </w:r>
      <w:bookmarkEnd w:id="1136"/>
      <w:r w:rsidRPr="00A61C22">
        <w:rPr>
          <w:lang w:val="fr-FR"/>
          <w:rPrChange w:author="Philippe Cornichet" w:date="2021-08-12T15:19:00Z" w:id="1144">
            <w:rPr/>
          </w:rPrChange>
        </w:rPr>
        <w:t>Un utilisateur envoie une GET au serveur</w:t>
      </w:r>
    </w:p>
    <w:p w:rsidRPr="00A61C22" w:rsidR="00383E43" w:rsidRDefault="00A61C22" w14:paraId="15A9E4B7" w14:textId="45699B36">
      <w:pPr>
        <w:pStyle w:val="BodyText"/>
        <w:rPr>
          <w:lang w:val="fr-FR"/>
          <w:rPrChange w:author="Philippe Cornichet" w:date="2021-08-12T15:19:00Z" w:id="996553196">
            <w:rPr/>
          </w:rPrChange>
        </w:rPr>
      </w:pPr>
      <w:r w:rsidRPr="0E197015" w:rsidR="00A61C22">
        <w:rPr>
          <w:lang w:val="fr-FR"/>
          <w:rPrChange w:author="Philippe Cornichet" w:date="2021-08-12T15:19:00Z" w:id="428327944"/>
        </w:rPr>
        <w:t xml:space="preserve">Un autre côté client, une autre </w:t>
      </w:r>
      <w:del w:author="Tien Thanh Le" w:date="2021-08-13T13:52:29.791Z" w:id="711872599">
        <w:r w:rsidRPr="0E197015" w:rsidDel="00A61C22">
          <w:rPr>
            <w:lang w:val="fr-FR"/>
            <w:rPrChange w:author="Philippe Cornichet" w:date="2021-08-12T15:19:00Z" w:id="1782033813"/>
          </w:rPr>
          <w:delText>peronne</w:delText>
        </w:r>
      </w:del>
      <w:ins w:author="Tien Thanh Le" w:date="2021-08-13T13:52:29.792Z" w:id="732596157">
        <w:r w:rsidRPr="0E197015" w:rsidR="211E1C55">
          <w:rPr>
            <w:lang w:val="fr-FR"/>
          </w:rPr>
          <w:t>personne</w:t>
        </w:r>
      </w:ins>
      <w:r w:rsidRPr="0E197015" w:rsidR="00A61C22">
        <w:rPr>
          <w:lang w:val="fr-FR"/>
          <w:rPrChange w:author="Philippe Cornichet" w:date="2021-08-12T15:19:00Z" w:id="2010169715"/>
        </w:rPr>
        <w:t xml:space="preserve"> peut envoyer la requête au serveur par exemple avec cette route PUT pour modifier un certain élément en ajoutant un corps à sa requête.</w:t>
      </w:r>
    </w:p>
    <w:p w:rsidRPr="00A61C22" w:rsidR="00383E43" w:rsidRDefault="00A61C22" w14:paraId="31B8033E" w14:textId="77777777">
      <w:pPr>
        <w:pStyle w:val="CaptionedFigure"/>
        <w:rPr>
          <w:lang w:val="fr-FR"/>
          <w:rPrChange w:author="Philippe Cornichet" w:date="2021-08-12T15:19:00Z" w:id="1147">
            <w:rPr/>
          </w:rPrChange>
        </w:rPr>
      </w:pPr>
      <w:r w:rsidRPr="00A61C22">
        <w:rPr>
          <w:noProof/>
          <w:lang w:val="fr-FR"/>
          <w:rPrChange w:author="Philippe Cornichet" w:date="2021-08-12T15:19:00Z" w:id="1148">
            <w:rPr>
              <w:noProof/>
            </w:rPr>
          </w:rPrChange>
        </w:rPr>
        <w:drawing>
          <wp:inline distT="0" distB="0" distL="0" distR="0" wp14:anchorId="66A7347A" wp14:editId="379510E0">
            <wp:extent cx="2508879" cy="2159999"/>
            <wp:effectExtent l="0" t="0" r="0" b="0"/>
            <wp:docPr id="16" name="Picture" descr="Un autre utilisateur envoie une PUT"/>
            <wp:cNvGraphicFramePr/>
            <a:graphic xmlns:a="http://schemas.openxmlformats.org/drawingml/2006/main">
              <a:graphicData uri="http://schemas.openxmlformats.org/drawingml/2006/picture">
                <pic:pic xmlns:pic="http://schemas.openxmlformats.org/drawingml/2006/picture">
                  <pic:nvPicPr>
                    <pic:cNvPr id="0" name="Picture" descr="img/code projet/ver1/putid.png"/>
                    <pic:cNvPicPr>
                      <a:picLocks noChangeAspect="1" noChangeArrowheads="1"/>
                    </pic:cNvPicPr>
                  </pic:nvPicPr>
                  <pic:blipFill>
                    <a:blip r:embed="rId22"/>
                    <a:stretch>
                      <a:fillRect/>
                    </a:stretch>
                  </pic:blipFill>
                  <pic:spPr bwMode="auto">
                    <a:xfrm>
                      <a:off x="0" y="0"/>
                      <a:ext cx="2508879" cy="2159999"/>
                    </a:xfrm>
                    <a:prstGeom prst="rect">
                      <a:avLst/>
                    </a:prstGeom>
                    <a:noFill/>
                    <a:ln w="9525">
                      <a:noFill/>
                      <a:headEnd/>
                      <a:tailEnd/>
                    </a:ln>
                  </pic:spPr>
                </pic:pic>
              </a:graphicData>
            </a:graphic>
          </wp:inline>
        </w:drawing>
      </w:r>
    </w:p>
    <w:p w:rsidRPr="00A61C22" w:rsidR="00383E43" w:rsidRDefault="00A61C22" w14:paraId="7B61354A" w14:textId="77777777">
      <w:pPr>
        <w:pStyle w:val="ImageCaption"/>
        <w:rPr>
          <w:lang w:val="fr-FR"/>
          <w:rPrChange w:author="Philippe Cornichet" w:date="2021-08-12T15:19:00Z" w:id="1149">
            <w:rPr/>
          </w:rPrChange>
        </w:rPr>
      </w:pPr>
      <w:bookmarkStart w:name="fig14" w:id="1150"/>
      <w:r w:rsidRPr="00A61C22">
        <w:rPr>
          <w:lang w:val="fr-FR"/>
          <w:rPrChange w:author="Philippe Cornichet" w:date="2021-08-12T15:19:00Z" w:id="1151">
            <w:rPr/>
          </w:rPrChange>
        </w:rPr>
        <w:t>Figure </w:t>
      </w:r>
      <w:r w:rsidRPr="00A61C22">
        <w:rPr>
          <w:lang w:val="fr-FR"/>
          <w:rPrChange w:author="Philippe Cornichet" w:date="2021-08-12T15:19:00Z" w:id="1152">
            <w:rPr/>
          </w:rPrChange>
        </w:rPr>
        <w:fldChar w:fldCharType="begin"/>
      </w:r>
      <w:r w:rsidRPr="00A61C22">
        <w:rPr>
          <w:lang w:val="fr-FR"/>
          <w:rPrChange w:author="Philippe Cornichet" w:date="2021-08-12T15:19:00Z" w:id="1153">
            <w:rPr/>
          </w:rPrChange>
        </w:rPr>
        <w:instrText xml:space="preserve">SEQ Figure \* ARABIC </w:instrText>
      </w:r>
      <w:r w:rsidRPr="00A61C22">
        <w:rPr>
          <w:lang w:val="fr-FR"/>
          <w:rPrChange w:author="Philippe Cornichet" w:date="2021-08-12T15:19:00Z" w:id="1154">
            <w:rPr/>
          </w:rPrChange>
        </w:rPr>
        <w:fldChar w:fldCharType="separate"/>
      </w:r>
      <w:r w:rsidRPr="00A61C22">
        <w:rPr>
          <w:lang w:val="fr-FR"/>
          <w:rPrChange w:author="Philippe Cornichet" w:date="2021-08-12T15:19:00Z" w:id="1155">
            <w:rPr/>
          </w:rPrChange>
        </w:rPr>
        <w:t>14</w:t>
      </w:r>
      <w:r w:rsidRPr="00A61C22">
        <w:rPr>
          <w:lang w:val="fr-FR"/>
          <w:rPrChange w:author="Philippe Cornichet" w:date="2021-08-12T15:19:00Z" w:id="1156">
            <w:rPr/>
          </w:rPrChange>
        </w:rPr>
        <w:fldChar w:fldCharType="end"/>
      </w:r>
      <w:r w:rsidRPr="00A61C22">
        <w:rPr>
          <w:lang w:val="fr-FR"/>
          <w:rPrChange w:author="Philippe Cornichet" w:date="2021-08-12T15:19:00Z" w:id="1157">
            <w:rPr/>
          </w:rPrChange>
        </w:rPr>
        <w:t xml:space="preserve">: </w:t>
      </w:r>
      <w:bookmarkEnd w:id="1150"/>
      <w:r w:rsidRPr="00A61C22">
        <w:rPr>
          <w:lang w:val="fr-FR"/>
          <w:rPrChange w:author="Philippe Cornichet" w:date="2021-08-12T15:19:00Z" w:id="1158">
            <w:rPr/>
          </w:rPrChange>
        </w:rPr>
        <w:t>Un autre utilisateur envoie une PUT</w:t>
      </w:r>
    </w:p>
    <w:p w:rsidRPr="00A61C22" w:rsidR="00383E43" w:rsidRDefault="00A61C22" w14:paraId="5B465AEE" w14:textId="77777777">
      <w:pPr>
        <w:pStyle w:val="Heading2"/>
        <w:rPr>
          <w:lang w:val="fr-FR"/>
          <w:rPrChange w:author="Philippe Cornichet" w:date="2021-08-12T15:19:00Z" w:id="1159">
            <w:rPr/>
          </w:rPrChange>
        </w:rPr>
      </w:pPr>
      <w:bookmarkStart w:name="c-addons" w:id="1160"/>
      <w:bookmarkEnd w:id="649"/>
      <w:bookmarkEnd w:id="684"/>
      <w:bookmarkEnd w:id="893"/>
      <w:r w:rsidRPr="00A61C22">
        <w:rPr>
          <w:lang w:val="fr-FR"/>
          <w:rPrChange w:author="Philippe Cornichet" w:date="2021-08-12T15:19:00Z" w:id="1161">
            <w:rPr/>
          </w:rPrChange>
        </w:rPr>
        <w:t>C++ Addons</w:t>
      </w:r>
    </w:p>
    <w:p w:rsidRPr="00A61C22" w:rsidR="00383E43" w:rsidRDefault="00A61C22" w14:paraId="351B50D3" w14:textId="77777777">
      <w:pPr>
        <w:pStyle w:val="FirstParagraph"/>
        <w:rPr>
          <w:lang w:val="fr-FR"/>
          <w:rPrChange w:author="Philippe Cornichet" w:date="2021-08-12T15:19:00Z" w:id="1162">
            <w:rPr/>
          </w:rPrChange>
        </w:rPr>
      </w:pPr>
      <w:r w:rsidRPr="00A61C22">
        <w:rPr>
          <w:lang w:val="fr-FR"/>
          <w:rPrChange w:author="Philippe Cornichet" w:date="2021-08-12T15:19:00Z" w:id="1163">
            <w:rPr/>
          </w:rPrChange>
        </w:rPr>
        <w:t>Comme nous le savons, Node.js est un environnement d’exécution JavaScript multiplateforme qui s’exécute sur le moteur V8, qui est en fait écrit en C++, il ne fait aucun doute que Node.js lui-même a la capacité de fonctionner avec du code C/C++. C’est exactement ce que font les addons NodeJS.</w:t>
      </w:r>
    </w:p>
    <w:p w:rsidRPr="00A61C22" w:rsidR="00383E43" w:rsidRDefault="00A61C22" w14:paraId="73F88BDC" w14:textId="77777777">
      <w:pPr>
        <w:pStyle w:val="CaptionedFigure"/>
        <w:rPr>
          <w:lang w:val="fr-FR"/>
          <w:rPrChange w:author="Philippe Cornichet" w:date="2021-08-12T15:19:00Z" w:id="1164">
            <w:rPr/>
          </w:rPrChange>
        </w:rPr>
      </w:pPr>
      <w:r w:rsidRPr="00A61C22">
        <w:rPr>
          <w:noProof/>
          <w:lang w:val="fr-FR"/>
          <w:rPrChange w:author="Philippe Cornichet" w:date="2021-08-12T15:19:00Z" w:id="1165">
            <w:rPr>
              <w:noProof/>
            </w:rPr>
          </w:rPrChange>
        </w:rPr>
        <w:drawing>
          <wp:inline distT="0" distB="0" distL="0" distR="0" wp14:anchorId="6CB53212" wp14:editId="7E4ECE6D">
            <wp:extent cx="3388571" cy="1799999"/>
            <wp:effectExtent l="0" t="0" r="0" b="0"/>
            <wp:docPr id="17" name="Picture" descr="Le fonctionnent les addons natifs dans Node.js"/>
            <wp:cNvGraphicFramePr/>
            <a:graphic xmlns:a="http://schemas.openxmlformats.org/drawingml/2006/main">
              <a:graphicData uri="http://schemas.openxmlformats.org/drawingml/2006/picture">
                <pic:pic xmlns:pic="http://schemas.openxmlformats.org/drawingml/2006/picture">
                  <pic:nvPicPr>
                    <pic:cNvPr id="0" name="Picture" descr="img/native addons.png"/>
                    <pic:cNvPicPr>
                      <a:picLocks noChangeAspect="1" noChangeArrowheads="1"/>
                    </pic:cNvPicPr>
                  </pic:nvPicPr>
                  <pic:blipFill>
                    <a:blip r:embed="rId23"/>
                    <a:stretch>
                      <a:fillRect/>
                    </a:stretch>
                  </pic:blipFill>
                  <pic:spPr bwMode="auto">
                    <a:xfrm>
                      <a:off x="0" y="0"/>
                      <a:ext cx="3388571" cy="1799999"/>
                    </a:xfrm>
                    <a:prstGeom prst="rect">
                      <a:avLst/>
                    </a:prstGeom>
                    <a:noFill/>
                    <a:ln w="9525">
                      <a:noFill/>
                      <a:headEnd/>
                      <a:tailEnd/>
                    </a:ln>
                  </pic:spPr>
                </pic:pic>
              </a:graphicData>
            </a:graphic>
          </wp:inline>
        </w:drawing>
      </w:r>
    </w:p>
    <w:p w:rsidRPr="00A61C22" w:rsidR="00383E43" w:rsidRDefault="00A61C22" w14:paraId="211A75A1" w14:textId="77777777">
      <w:pPr>
        <w:pStyle w:val="ImageCaption"/>
        <w:rPr>
          <w:lang w:val="fr-FR"/>
          <w:rPrChange w:author="Philippe Cornichet" w:date="2021-08-12T15:19:00Z" w:id="1166">
            <w:rPr/>
          </w:rPrChange>
        </w:rPr>
      </w:pPr>
      <w:bookmarkStart w:name="fig15" w:id="1167"/>
      <w:r w:rsidRPr="00A61C22">
        <w:rPr>
          <w:lang w:val="fr-FR"/>
          <w:rPrChange w:author="Philippe Cornichet" w:date="2021-08-12T15:19:00Z" w:id="1168">
            <w:rPr/>
          </w:rPrChange>
        </w:rPr>
        <w:t>Figure </w:t>
      </w:r>
      <w:r w:rsidRPr="00A61C22">
        <w:rPr>
          <w:lang w:val="fr-FR"/>
          <w:rPrChange w:author="Philippe Cornichet" w:date="2021-08-12T15:19:00Z" w:id="1169">
            <w:rPr/>
          </w:rPrChange>
        </w:rPr>
        <w:fldChar w:fldCharType="begin"/>
      </w:r>
      <w:r w:rsidRPr="00A61C22">
        <w:rPr>
          <w:lang w:val="fr-FR"/>
          <w:rPrChange w:author="Philippe Cornichet" w:date="2021-08-12T15:19:00Z" w:id="1170">
            <w:rPr/>
          </w:rPrChange>
        </w:rPr>
        <w:instrText xml:space="preserve">SEQ Figure \* ARABIC </w:instrText>
      </w:r>
      <w:r w:rsidRPr="00A61C22">
        <w:rPr>
          <w:lang w:val="fr-FR"/>
          <w:rPrChange w:author="Philippe Cornichet" w:date="2021-08-12T15:19:00Z" w:id="1171">
            <w:rPr/>
          </w:rPrChange>
        </w:rPr>
        <w:fldChar w:fldCharType="separate"/>
      </w:r>
      <w:r w:rsidRPr="00A61C22">
        <w:rPr>
          <w:lang w:val="fr-FR"/>
          <w:rPrChange w:author="Philippe Cornichet" w:date="2021-08-12T15:19:00Z" w:id="1172">
            <w:rPr/>
          </w:rPrChange>
        </w:rPr>
        <w:t>15</w:t>
      </w:r>
      <w:r w:rsidRPr="00A61C22">
        <w:rPr>
          <w:lang w:val="fr-FR"/>
          <w:rPrChange w:author="Philippe Cornichet" w:date="2021-08-12T15:19:00Z" w:id="1173">
            <w:rPr/>
          </w:rPrChange>
        </w:rPr>
        <w:fldChar w:fldCharType="end"/>
      </w:r>
      <w:r w:rsidRPr="00A61C22">
        <w:rPr>
          <w:lang w:val="fr-FR"/>
          <w:rPrChange w:author="Philippe Cornichet" w:date="2021-08-12T15:19:00Z" w:id="1174">
            <w:rPr/>
          </w:rPrChange>
        </w:rPr>
        <w:t xml:space="preserve">: </w:t>
      </w:r>
      <w:bookmarkEnd w:id="1167"/>
      <w:r w:rsidRPr="00A61C22">
        <w:rPr>
          <w:lang w:val="fr-FR"/>
          <w:rPrChange w:author="Philippe Cornichet" w:date="2021-08-12T15:19:00Z" w:id="1175">
            <w:rPr/>
          </w:rPrChange>
        </w:rPr>
        <w:t>Le fonctionnent les addons natifs dans Node.js</w:t>
      </w:r>
    </w:p>
    <w:p w:rsidRPr="00A61C22" w:rsidR="00383E43" w:rsidRDefault="00A61C22" w14:paraId="0F1F5AF6" w14:textId="77777777">
      <w:pPr>
        <w:pStyle w:val="BodyText"/>
        <w:rPr>
          <w:lang w:val="fr-FR"/>
          <w:rPrChange w:author="Philippe Cornichet" w:date="2021-08-12T15:19:00Z" w:id="1176">
            <w:rPr/>
          </w:rPrChange>
        </w:rPr>
      </w:pPr>
      <w:r w:rsidRPr="00A61C22">
        <w:rPr>
          <w:lang w:val="fr-FR"/>
          <w:rPrChange w:author="Philippe Cornichet" w:date="2021-08-12T15:19:00Z" w:id="1177">
            <w:rPr/>
          </w:rPrChange>
        </w:rPr>
        <w:lastRenderedPageBreak/>
        <w:t xml:space="preserve">l0.3 </w:t>
      </w:r>
      <w:r w:rsidRPr="00A61C22">
        <w:rPr>
          <w:noProof/>
          <w:lang w:val="fr-FR"/>
          <w:rPrChange w:author="Philippe Cornichet" w:date="2021-08-12T15:19:00Z" w:id="1178">
            <w:rPr>
              <w:noProof/>
            </w:rPr>
          </w:rPrChange>
        </w:rPr>
        <w:drawing>
          <wp:inline distT="0" distB="0" distL="0" distR="0" wp14:anchorId="30522F66" wp14:editId="5BF12303">
            <wp:extent cx="1905802" cy="333996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img/code projet/node-gyp/projet struct.png"/>
                    <pic:cNvPicPr>
                      <a:picLocks noChangeAspect="1" noChangeArrowheads="1"/>
                    </pic:cNvPicPr>
                  </pic:nvPicPr>
                  <pic:blipFill>
                    <a:blip r:embed="rId24"/>
                    <a:stretch>
                      <a:fillRect/>
                    </a:stretch>
                  </pic:blipFill>
                  <pic:spPr bwMode="auto">
                    <a:xfrm>
                      <a:off x="0" y="0"/>
                      <a:ext cx="1905802" cy="3339966"/>
                    </a:xfrm>
                    <a:prstGeom prst="rect">
                      <a:avLst/>
                    </a:prstGeom>
                    <a:noFill/>
                    <a:ln w="9525">
                      <a:noFill/>
                      <a:headEnd/>
                      <a:tailEnd/>
                    </a:ln>
                  </pic:spPr>
                </pic:pic>
              </a:graphicData>
            </a:graphic>
          </wp:inline>
        </w:drawing>
      </w:r>
    </w:p>
    <w:p w:rsidRPr="00A61C22" w:rsidR="00383E43" w:rsidRDefault="00A61C22" w14:paraId="40F14F0E" w14:textId="6D129E9A">
      <w:pPr>
        <w:pStyle w:val="BodyText"/>
        <w:rPr>
          <w:lang w:val="fr-FR"/>
          <w:rPrChange w:author="Philippe Cornichet" w:date="2021-08-12T15:19:00Z" w:id="716186078">
            <w:rPr/>
          </w:rPrChange>
        </w:rPr>
      </w:pPr>
      <w:r w:rsidRPr="0E197015" w:rsidR="00A61C22">
        <w:rPr>
          <w:lang w:val="fr-FR"/>
          <w:rPrChange w:author="Philippe Cornichet" w:date="2021-08-12T15:19:00Z" w:id="722882572"/>
        </w:rPr>
        <w:t xml:space="preserve">En bref, vous pouvez penser que les </w:t>
      </w:r>
      <w:proofErr w:type="spellStart"/>
      <w:r w:rsidRPr="0E197015" w:rsidR="00A61C22">
        <w:rPr>
          <w:lang w:val="fr-FR"/>
          <w:rPrChange w:author="Philippe Cornichet" w:date="2021-08-12T15:19:00Z" w:id="457125255"/>
        </w:rPr>
        <w:t>addons</w:t>
      </w:r>
      <w:proofErr w:type="spellEnd"/>
      <w:r w:rsidRPr="0E197015" w:rsidR="00A61C22">
        <w:rPr>
          <w:lang w:val="fr-FR"/>
          <w:rPrChange w:author="Philippe Cornichet" w:date="2021-08-12T15:19:00Z" w:id="999897416"/>
        </w:rPr>
        <w:t xml:space="preserve"> fonctionnent comme une fonction </w:t>
      </w:r>
      <w:ins w:author="Tien Thanh Le" w:date="2021-08-13T13:52:52.551Z" w:id="1081485857">
        <w:r w:rsidRPr="0E197015" w:rsidR="361D2397">
          <w:rPr>
            <w:lang w:val="fr-FR"/>
          </w:rPr>
          <w:t>C</w:t>
        </w:r>
      </w:ins>
      <w:del w:author="Tien Thanh Le" w:date="2021-08-13T13:52:52.162Z" w:id="1401720032">
        <w:r w:rsidRPr="0E197015" w:rsidDel="00A61C22">
          <w:rPr>
            <w:lang w:val="fr-FR"/>
            <w:rPrChange w:author="Philippe Cornichet" w:date="2021-08-12T15:19:00Z" w:id="1001518636"/>
          </w:rPr>
          <w:delText>c</w:delText>
        </w:r>
      </w:del>
      <w:r w:rsidRPr="0E197015" w:rsidR="00A61C22">
        <w:rPr>
          <w:lang w:val="fr-FR"/>
          <w:rPrChange w:author="Philippe Cornichet" w:date="2021-08-12T15:19:00Z" w:id="1636214231"/>
        </w:rPr>
        <w:t>++ qui sera appelée en javascript mais toujours compilée dans un environnement C++.</w:t>
      </w:r>
    </w:p>
    <w:p w:rsidRPr="00A61C22" w:rsidR="00383E43" w:rsidRDefault="00A61C22" w14:paraId="0472B510" w14:textId="77777777">
      <w:pPr>
        <w:numPr>
          <w:ilvl w:val="0"/>
          <w:numId w:val="12"/>
        </w:numPr>
        <w:rPr>
          <w:lang w:val="fr-FR"/>
          <w:rPrChange w:author="Philippe Cornichet" w:date="2021-08-12T15:19:00Z" w:id="1181">
            <w:rPr/>
          </w:rPrChange>
        </w:rPr>
      </w:pPr>
      <w:r w:rsidRPr="00A61C22">
        <w:rPr>
          <w:lang w:val="fr-FR"/>
          <w:rPrChange w:author="Philippe Cornichet" w:date="2021-08-12T15:19:00Z" w:id="1182">
            <w:rPr/>
          </w:rPrChange>
        </w:rPr>
        <w:t>Les addons Node.js sont des objets partagés liés dynamiquement, écrits en C++.</w:t>
      </w:r>
    </w:p>
    <w:p w:rsidRPr="00A61C22" w:rsidR="00383E43" w:rsidRDefault="00A61C22" w14:paraId="3F98ECA5" w14:textId="77777777">
      <w:pPr>
        <w:numPr>
          <w:ilvl w:val="0"/>
          <w:numId w:val="12"/>
        </w:numPr>
        <w:rPr>
          <w:lang w:val="fr-FR"/>
          <w:rPrChange w:author="Philippe Cornichet" w:date="2021-08-12T15:19:00Z" w:id="1183">
            <w:rPr/>
          </w:rPrChange>
        </w:rPr>
      </w:pPr>
      <w:r w:rsidRPr="00A61C22">
        <w:rPr>
          <w:lang w:val="fr-FR"/>
          <w:rPrChange w:author="Philippe Cornichet" w:date="2021-08-12T15:19:00Z" w:id="1184">
            <w:rPr/>
          </w:rPrChange>
        </w:rPr>
        <w:t xml:space="preserve">Il peut être chargé dans Node.js à l’aide de la fonction </w:t>
      </w:r>
      <w:proofErr w:type="gramStart"/>
      <w:r w:rsidRPr="00A61C22">
        <w:rPr>
          <w:lang w:val="fr-FR"/>
          <w:rPrChange w:author="Philippe Cornichet" w:date="2021-08-12T15:19:00Z" w:id="1185">
            <w:rPr/>
          </w:rPrChange>
        </w:rPr>
        <w:t>require(</w:t>
      </w:r>
      <w:proofErr w:type="gramEnd"/>
      <w:r w:rsidRPr="00A61C22">
        <w:rPr>
          <w:lang w:val="fr-FR"/>
          <w:rPrChange w:author="Philippe Cornichet" w:date="2021-08-12T15:19:00Z" w:id="1186">
            <w:rPr/>
          </w:rPrChange>
        </w:rPr>
        <w:t>) et également utilisé comme s’il s’agissait d’un module Node.js ordinaire.</w:t>
      </w:r>
    </w:p>
    <w:p w:rsidRPr="00A61C22" w:rsidR="00383E43" w:rsidRDefault="00A61C22" w14:paraId="68BB5ADE" w14:textId="77777777">
      <w:pPr>
        <w:numPr>
          <w:ilvl w:val="0"/>
          <w:numId w:val="12"/>
        </w:numPr>
        <w:rPr>
          <w:lang w:val="fr-FR"/>
          <w:rPrChange w:author="Philippe Cornichet" w:date="2021-08-12T15:19:00Z" w:id="1187">
            <w:rPr/>
          </w:rPrChange>
        </w:rPr>
      </w:pPr>
      <w:r w:rsidRPr="00A61C22">
        <w:rPr>
          <w:lang w:val="fr-FR"/>
          <w:rPrChange w:author="Philippe Cornichet" w:date="2021-08-12T15:19:00Z" w:id="1188">
            <w:rPr/>
          </w:rPrChange>
        </w:rPr>
        <w:t>Il est principalement utilisé pour fournir une interface entre JavaScript exécuté dans Node.js et les bibliothèques C/C++.</w:t>
      </w:r>
    </w:p>
    <w:p w:rsidRPr="00A61C22" w:rsidR="00383E43" w:rsidRDefault="00A61C22" w14:paraId="7699EA2F" w14:textId="0B8B6D3A">
      <w:pPr>
        <w:pStyle w:val="FirstParagraph"/>
        <w:rPr>
          <w:lang w:val="fr-FR"/>
          <w:rPrChange w:author="Philippe Cornichet" w:date="2021-08-12T15:19:00Z" w:id="1435129890">
            <w:rPr/>
          </w:rPrChange>
        </w:rPr>
      </w:pPr>
      <w:r w:rsidRPr="0E197015" w:rsidR="00A61C22">
        <w:rPr>
          <w:lang w:val="fr-FR"/>
          <w:rPrChange w:author="Philippe Cornichet" w:date="2021-08-12T15:19:00Z" w:id="225624247"/>
        </w:rPr>
        <w:t xml:space="preserve">Il y a plusieurs raisons pour lesquelles nous choisissons d’utiliser des </w:t>
      </w:r>
      <w:proofErr w:type="spellStart"/>
      <w:r w:rsidRPr="0E197015" w:rsidR="00A61C22">
        <w:rPr>
          <w:lang w:val="fr-FR"/>
          <w:rPrChange w:author="Philippe Cornichet" w:date="2021-08-12T15:19:00Z" w:id="514024091"/>
        </w:rPr>
        <w:t>addons</w:t>
      </w:r>
      <w:proofErr w:type="spellEnd"/>
      <w:r w:rsidRPr="0E197015" w:rsidR="00A61C22">
        <w:rPr>
          <w:lang w:val="fr-FR"/>
          <w:rPrChange w:author="Philippe Cornichet" w:date="2021-08-12T15:19:00Z" w:id="1631018954"/>
        </w:rPr>
        <w:t xml:space="preserve"> C++ dans un projet </w:t>
      </w:r>
      <w:del w:author="Tien Thanh Le" w:date="2021-08-13T13:53:00.361Z" w:id="630836265">
        <w:r w:rsidRPr="0E197015" w:rsidDel="00A61C22">
          <w:rPr>
            <w:lang w:val="fr-FR"/>
            <w:rPrChange w:author="Philippe Cornichet" w:date="2021-08-12T15:19:00Z" w:id="360593980"/>
          </w:rPr>
          <w:delText>nodejs</w:delText>
        </w:r>
      </w:del>
      <w:ins w:author="Tien Thanh Le" w:date="2021-08-13T13:53:02.74Z" w:id="1137902159">
        <w:r w:rsidRPr="0E197015" w:rsidR="0BBE25CB">
          <w:rPr>
            <w:lang w:val="fr-FR"/>
          </w:rPr>
          <w:t>NodeJs</w:t>
        </w:r>
      </w:ins>
      <w:r w:rsidRPr="0E197015" w:rsidR="00A61C22">
        <w:rPr>
          <w:lang w:val="fr-FR"/>
          <w:rPrChange w:author="Philippe Cornichet" w:date="2021-08-12T15:19:00Z" w:id="48686888"/>
        </w:rPr>
        <w:t xml:space="preserve"> </w:t>
      </w:r>
      <w:proofErr w:type="gramStart"/>
      <w:r w:rsidRPr="0E197015" w:rsidR="00A61C22">
        <w:rPr>
          <w:lang w:val="fr-FR"/>
          <w:rPrChange w:author="Philippe Cornichet" w:date="2021-08-12T15:19:00Z" w:id="743807628"/>
        </w:rPr>
        <w:t>comme:</w:t>
      </w:r>
      <w:proofErr w:type="gramEnd"/>
    </w:p>
    <w:p w:rsidRPr="00A61C22" w:rsidR="00383E43" w:rsidRDefault="00A61C22" w14:paraId="09BA10BA" w14:textId="77777777">
      <w:pPr>
        <w:numPr>
          <w:ilvl w:val="0"/>
          <w:numId w:val="13"/>
        </w:numPr>
        <w:rPr>
          <w:lang w:val="fr-FR"/>
          <w:rPrChange w:author="Philippe Cornichet" w:date="2021-08-12T15:19:00Z" w:id="1192">
            <w:rPr/>
          </w:rPrChange>
        </w:rPr>
      </w:pPr>
      <w:r w:rsidRPr="00A61C22">
        <w:rPr>
          <w:lang w:val="fr-FR"/>
          <w:rPrChange w:author="Philippe Cornichet" w:date="2021-08-12T15:19:00Z" w:id="1193">
            <w:rPr/>
          </w:rPrChange>
        </w:rPr>
        <w:t>Nous pouvons intégrer une bibliothèque tierce écrite en C/C++ et l’utiliser directement dans NodeJS.</w:t>
      </w:r>
    </w:p>
    <w:p w:rsidRPr="00A61C22" w:rsidR="00383E43" w:rsidRDefault="00A61C22" w14:paraId="42206897" w14:textId="77777777">
      <w:pPr>
        <w:numPr>
          <w:ilvl w:val="0"/>
          <w:numId w:val="13"/>
        </w:numPr>
        <w:rPr>
          <w:lang w:val="fr-FR"/>
          <w:rPrChange w:author="Philippe Cornichet" w:date="2021-08-12T15:19:00Z" w:id="1194">
            <w:rPr/>
          </w:rPrChange>
        </w:rPr>
      </w:pPr>
      <w:r w:rsidRPr="00A61C22">
        <w:rPr>
          <w:lang w:val="fr-FR"/>
          <w:rPrChange w:author="Philippe Cornichet" w:date="2021-08-12T15:19:00Z" w:id="1195">
            <w:rPr/>
          </w:rPrChange>
        </w:rPr>
        <w:t>Il donne également la possibilité d’utiliser des bibliothèques C++ dans NodeJS.</w:t>
      </w:r>
    </w:p>
    <w:p w:rsidRPr="00A61C22" w:rsidR="00383E43" w:rsidRDefault="00A61C22" w14:paraId="70594B75" w14:textId="77777777">
      <w:pPr>
        <w:numPr>
          <w:ilvl w:val="0"/>
          <w:numId w:val="13"/>
        </w:numPr>
        <w:rPr>
          <w:lang w:val="fr-FR"/>
          <w:rPrChange w:author="Philippe Cornichet" w:date="2021-08-12T15:19:00Z" w:id="1196">
            <w:rPr/>
          </w:rPrChange>
        </w:rPr>
      </w:pPr>
      <w:r w:rsidRPr="00A61C22">
        <w:rPr>
          <w:lang w:val="fr-FR"/>
          <w:rPrChange w:author="Philippe Cornichet" w:date="2021-08-12T15:19:00Z" w:id="1197">
            <w:rPr/>
          </w:rPrChange>
        </w:rPr>
        <w:t>Il donne la possibilité de faire des calculs intensifs, parallèles et de haute précision car les performances de C++ sont bien meilleures sur des valeurs de calcul plus importantes.</w:t>
      </w:r>
    </w:p>
    <w:p w:rsidRPr="00A61C22" w:rsidR="00383E43" w:rsidRDefault="00A61C22" w14:paraId="2CB0C935" w14:textId="4658468B">
      <w:pPr>
        <w:pStyle w:val="FirstParagraph"/>
        <w:rPr>
          <w:lang w:val="fr-FR"/>
          <w:rPrChange w:author="Philippe Cornichet" w:date="2021-08-12T15:19:00Z" w:id="923227235">
            <w:rPr/>
          </w:rPrChange>
        </w:rPr>
      </w:pPr>
      <w:r w:rsidRPr="0E197015" w:rsidR="00A61C22">
        <w:rPr>
          <w:lang w:val="fr-FR"/>
          <w:rPrChange w:author="Philippe Cornichet" w:date="2021-08-12T15:19:00Z" w:id="93901782"/>
        </w:rPr>
        <w:t xml:space="preserve">Il existe trois options pour implémenter des </w:t>
      </w:r>
      <w:proofErr w:type="spellStart"/>
      <w:r w:rsidRPr="0E197015" w:rsidR="00A61C22">
        <w:rPr>
          <w:lang w:val="fr-FR"/>
          <w:rPrChange w:author="Philippe Cornichet" w:date="2021-08-12T15:19:00Z" w:id="262883845"/>
        </w:rPr>
        <w:t>addons</w:t>
      </w:r>
      <w:proofErr w:type="spellEnd"/>
      <w:r w:rsidRPr="0E197015" w:rsidR="00A61C22">
        <w:rPr>
          <w:lang w:val="fr-FR"/>
          <w:rPrChange w:author="Philippe Cornichet" w:date="2021-08-12T15:19:00Z" w:id="1873476892"/>
        </w:rPr>
        <w:t xml:space="preserve"> : Node-API, NAN ou utilisation directe des bibliothèques internes V8, </w:t>
      </w:r>
      <w:proofErr w:type="spellStart"/>
      <w:r w:rsidRPr="0E197015" w:rsidR="00A61C22">
        <w:rPr>
          <w:lang w:val="fr-FR"/>
          <w:rPrChange w:author="Philippe Cornichet" w:date="2021-08-12T15:19:00Z" w:id="717170703"/>
        </w:rPr>
        <w:t>libuv</w:t>
      </w:r>
      <w:proofErr w:type="spellEnd"/>
      <w:r w:rsidRPr="0E197015" w:rsidR="00A61C22">
        <w:rPr>
          <w:lang w:val="fr-FR"/>
          <w:rPrChange w:author="Philippe Cornichet" w:date="2021-08-12T15:19:00Z" w:id="795315797"/>
        </w:rPr>
        <w:t xml:space="preserve"> et Node.js. Dans le but de pouvoir s’intégrer au </w:t>
      </w:r>
      <w:del w:author="Tien Thanh Le" w:date="2021-08-13T13:53:07.735Z" w:id="514059118">
        <w:r w:rsidRPr="0E197015" w:rsidDel="00A61C22">
          <w:rPr>
            <w:lang w:val="fr-FR"/>
            <w:rPrChange w:author="Philippe Cornichet" w:date="2021-08-12T15:19:00Z" w:id="228457735"/>
          </w:rPr>
          <w:delText>framework</w:delText>
        </w:r>
      </w:del>
      <w:ins w:author="Tien Thanh Le" w:date="2021-08-13T13:53:07.736Z" w:id="1515375760">
        <w:r w:rsidRPr="0E197015" w:rsidR="636C31EF">
          <w:rPr>
            <w:lang w:val="fr-FR"/>
          </w:rPr>
          <w:t>Framework</w:t>
        </w:r>
      </w:ins>
      <w:r w:rsidRPr="0E197015" w:rsidR="00A61C22">
        <w:rPr>
          <w:lang w:val="fr-FR"/>
          <w:rPrChange w:author="Philippe Cornichet" w:date="2021-08-12T15:19:00Z" w:id="1628380067"/>
        </w:rPr>
        <w:t xml:space="preserve"> hérité C/C++, ma direction est de commencer par le chemin le plus bas vers le chemin le plus pratique, puis je choisirai celui qui est le plus approprié pour continuer.</w:t>
      </w:r>
    </w:p>
    <w:p w:rsidRPr="00A61C22" w:rsidR="00383E43" w:rsidRDefault="00A61C22" w14:paraId="1523B9EB" w14:textId="77777777">
      <w:pPr>
        <w:pStyle w:val="Heading3"/>
        <w:rPr>
          <w:lang w:val="fr-FR"/>
          <w:rPrChange w:author="Philippe Cornichet" w:date="2021-08-12T15:19:00Z" w:id="1200">
            <w:rPr/>
          </w:rPrChange>
        </w:rPr>
      </w:pPr>
      <w:bookmarkStart w:name="building" w:id="1201"/>
      <w:r w:rsidRPr="00A61C22">
        <w:rPr>
          <w:lang w:val="fr-FR"/>
          <w:rPrChange w:author="Philippe Cornichet" w:date="2021-08-12T15:19:00Z" w:id="1202">
            <w:rPr/>
          </w:rPrChange>
        </w:rPr>
        <w:lastRenderedPageBreak/>
        <w:t>Building</w:t>
      </w:r>
    </w:p>
    <w:p w:rsidRPr="00A61C22" w:rsidR="00383E43" w:rsidRDefault="00A61C22" w14:paraId="16A020AD" w14:textId="77777777">
      <w:pPr>
        <w:pStyle w:val="FirstParagraph"/>
        <w:rPr>
          <w:lang w:val="fr-FR"/>
          <w:rPrChange w:author="Philippe Cornichet" w:date="2021-08-12T15:19:00Z" w:id="1203">
            <w:rPr/>
          </w:rPrChange>
        </w:rPr>
      </w:pPr>
      <w:r w:rsidRPr="00A61C22">
        <w:rPr>
          <w:lang w:val="fr-FR"/>
          <w:rPrChange w:author="Philippe Cornichet" w:date="2021-08-12T15:19:00Z" w:id="1204">
            <w:rPr/>
          </w:rPrChange>
        </w:rPr>
        <w:t>Pour cette partie, je ne mettrais pas trop l’accent sur le fonctionnement des différentes méthodes car c’est trop compliqué. Au lieu de cela, je vais me concentrer sur la façon dont nous les utilisons.</w:t>
      </w:r>
    </w:p>
    <w:p w:rsidRPr="00A61C22" w:rsidR="00383E43" w:rsidRDefault="00A61C22" w14:paraId="18123816" w14:textId="77777777">
      <w:pPr>
        <w:pStyle w:val="Heading4"/>
        <w:rPr>
          <w:lang w:val="fr-FR"/>
          <w:rPrChange w:author="Philippe Cornichet" w:date="2021-08-12T15:19:00Z" w:id="1205">
            <w:rPr/>
          </w:rPrChange>
        </w:rPr>
      </w:pPr>
      <w:bookmarkStart w:name="node-gyp" w:id="1206"/>
      <w:r w:rsidRPr="00A61C22">
        <w:rPr>
          <w:lang w:val="fr-FR"/>
          <w:rPrChange w:author="Philippe Cornichet" w:date="2021-08-12T15:19:00Z" w:id="1207">
            <w:rPr/>
          </w:rPrChange>
        </w:rPr>
        <w:t>Node-gyp</w:t>
      </w:r>
    </w:p>
    <w:p w:rsidRPr="00A61C22" w:rsidR="00383E43" w:rsidRDefault="00A61C22" w14:paraId="0DFE500E" w14:textId="77777777">
      <w:pPr>
        <w:pStyle w:val="FirstParagraph"/>
        <w:rPr>
          <w:lang w:val="fr-FR"/>
          <w:rPrChange w:author="Philippe Cornichet" w:date="2021-08-12T15:19:00Z" w:id="1208">
            <w:rPr/>
          </w:rPrChange>
        </w:rPr>
      </w:pPr>
      <w:r w:rsidRPr="00A61C22">
        <w:rPr>
          <w:lang w:val="fr-FR"/>
          <w:rPrChange w:author="Philippe Cornichet" w:date="2021-08-12T15:19:00Z" w:id="1209">
            <w:rPr/>
          </w:rPrChange>
        </w:rPr>
        <w:t xml:space="preserve">Une fois le code source écrit, il doit être compilé dans le fichier binaire </w:t>
      </w:r>
      <w:proofErr w:type="gramStart"/>
      <w:r w:rsidRPr="00A61C22">
        <w:rPr>
          <w:lang w:val="fr-FR"/>
          <w:rPrChange w:author="Philippe Cornichet" w:date="2021-08-12T15:19:00Z" w:id="1210">
            <w:rPr/>
          </w:rPrChange>
        </w:rPr>
        <w:t>addon.node</w:t>
      </w:r>
      <w:proofErr w:type="gramEnd"/>
      <w:r w:rsidRPr="00A61C22">
        <w:rPr>
          <w:lang w:val="fr-FR"/>
          <w:rPrChange w:author="Philippe Cornichet" w:date="2021-08-12T15:19:00Z" w:id="1211">
            <w:rPr/>
          </w:rPrChange>
        </w:rPr>
        <w:t xml:space="preserve">. Pour ce faire, créez un fichier appelé binding.gyp au niveau supérieur du projet décrivant la configuration de construction du module à l’aide d’un format similaire </w:t>
      </w:r>
      <w:proofErr w:type="gramStart"/>
      <w:r w:rsidRPr="00A61C22">
        <w:rPr>
          <w:lang w:val="fr-FR"/>
          <w:rPrChange w:author="Philippe Cornichet" w:date="2021-08-12T15:19:00Z" w:id="1212">
            <w:rPr/>
          </w:rPrChange>
        </w:rPr>
        <w:t>avec .JSON</w:t>
      </w:r>
      <w:proofErr w:type="gramEnd"/>
      <w:r w:rsidRPr="00A61C22">
        <w:rPr>
          <w:lang w:val="fr-FR"/>
          <w:rPrChange w:author="Philippe Cornichet" w:date="2021-08-12T15:19:00Z" w:id="1213">
            <w:rPr/>
          </w:rPrChange>
        </w:rPr>
        <w:t>. Ce fichier est utilisé par node-gyp, un outil écrit spécifiquement pour compiler les addons Node.js.</w:t>
      </w:r>
    </w:p>
    <w:p w:rsidRPr="00A61C22" w:rsidR="00383E43" w:rsidRDefault="00A61C22" w14:paraId="7051D511" w14:textId="77777777">
      <w:pPr>
        <w:pStyle w:val="SourceCode"/>
        <w:rPr>
          <w:lang w:val="fr-FR"/>
          <w:rPrChange w:author="Philippe Cornichet" w:date="2021-08-12T15:19:00Z" w:id="1214">
            <w:rPr/>
          </w:rPrChange>
        </w:rPr>
      </w:pPr>
      <w:r w:rsidRPr="00A61C22">
        <w:rPr>
          <w:rStyle w:val="OperatorTok"/>
          <w:lang w:val="fr-FR"/>
          <w:rPrChange w:author="Philippe Cornichet" w:date="2021-08-12T15:19:00Z" w:id="1215">
            <w:rPr>
              <w:rStyle w:val="OperatorTok"/>
            </w:rPr>
          </w:rPrChange>
        </w:rPr>
        <w:t>//</w:t>
      </w:r>
      <w:r w:rsidRPr="00A61C22">
        <w:rPr>
          <w:rStyle w:val="NormalTok"/>
          <w:lang w:val="fr-FR"/>
          <w:rPrChange w:author="Philippe Cornichet" w:date="2021-08-12T15:19:00Z" w:id="1216">
            <w:rPr>
              <w:rStyle w:val="NormalTok"/>
            </w:rPr>
          </w:rPrChange>
        </w:rPr>
        <w:t xml:space="preserve"> binding.gyp</w:t>
      </w:r>
      <w:r w:rsidRPr="00A61C22">
        <w:rPr>
          <w:lang w:val="fr-FR"/>
          <w:rPrChange w:author="Philippe Cornichet" w:date="2021-08-12T15:19:00Z" w:id="1217">
            <w:rPr/>
          </w:rPrChange>
        </w:rPr>
        <w:br/>
      </w:r>
      <w:r w:rsidRPr="00A61C22">
        <w:rPr>
          <w:lang w:val="fr-FR"/>
          <w:rPrChange w:author="Philippe Cornichet" w:date="2021-08-12T15:19:00Z" w:id="1218">
            <w:rPr/>
          </w:rPrChange>
        </w:rPr>
        <w:br/>
      </w:r>
      <w:r w:rsidRPr="00A61C22">
        <w:rPr>
          <w:rStyle w:val="NormalTok"/>
          <w:lang w:val="fr-FR"/>
          <w:rPrChange w:author="Philippe Cornichet" w:date="2021-08-12T15:19:00Z" w:id="1219">
            <w:rPr>
              <w:rStyle w:val="NormalTok"/>
            </w:rPr>
          </w:rPrChange>
        </w:rPr>
        <w:t>{</w:t>
      </w:r>
      <w:r w:rsidRPr="00A61C22">
        <w:rPr>
          <w:lang w:val="fr-FR"/>
          <w:rPrChange w:author="Philippe Cornichet" w:date="2021-08-12T15:19:00Z" w:id="1220">
            <w:rPr/>
          </w:rPrChange>
        </w:rPr>
        <w:br/>
      </w:r>
      <w:r w:rsidRPr="00A61C22">
        <w:rPr>
          <w:rStyle w:val="NormalTok"/>
          <w:lang w:val="fr-FR"/>
          <w:rPrChange w:author="Philippe Cornichet" w:date="2021-08-12T15:19:00Z" w:id="1221">
            <w:rPr>
              <w:rStyle w:val="NormalTok"/>
            </w:rPr>
          </w:rPrChange>
        </w:rPr>
        <w:t xml:space="preserve">    </w:t>
      </w:r>
      <w:r w:rsidRPr="00A61C22">
        <w:rPr>
          <w:rStyle w:val="StringTok"/>
          <w:lang w:val="fr-FR"/>
          <w:rPrChange w:author="Philippe Cornichet" w:date="2021-08-12T15:19:00Z" w:id="1222">
            <w:rPr>
              <w:rStyle w:val="StringTok"/>
            </w:rPr>
          </w:rPrChange>
        </w:rPr>
        <w:t>"targets</w:t>
      </w:r>
      <w:proofErr w:type="gramStart"/>
      <w:r w:rsidRPr="00A61C22">
        <w:rPr>
          <w:rStyle w:val="StringTok"/>
          <w:lang w:val="fr-FR"/>
          <w:rPrChange w:author="Philippe Cornichet" w:date="2021-08-12T15:19:00Z" w:id="1223">
            <w:rPr>
              <w:rStyle w:val="StringTok"/>
            </w:rPr>
          </w:rPrChange>
        </w:rPr>
        <w:t>"</w:t>
      </w:r>
      <w:r w:rsidRPr="00A61C22">
        <w:rPr>
          <w:rStyle w:val="NormalTok"/>
          <w:lang w:val="fr-FR"/>
          <w:rPrChange w:author="Philippe Cornichet" w:date="2021-08-12T15:19:00Z" w:id="1224">
            <w:rPr>
              <w:rStyle w:val="NormalTok"/>
            </w:rPr>
          </w:rPrChange>
        </w:rPr>
        <w:t>:</w:t>
      </w:r>
      <w:proofErr w:type="gramEnd"/>
      <w:r w:rsidRPr="00A61C22">
        <w:rPr>
          <w:rStyle w:val="NormalTok"/>
          <w:lang w:val="fr-FR"/>
          <w:rPrChange w:author="Philippe Cornichet" w:date="2021-08-12T15:19:00Z" w:id="1225">
            <w:rPr>
              <w:rStyle w:val="NormalTok"/>
            </w:rPr>
          </w:rPrChange>
        </w:rPr>
        <w:t xml:space="preserve"> [</w:t>
      </w:r>
      <w:r w:rsidRPr="00A61C22">
        <w:rPr>
          <w:lang w:val="fr-FR"/>
          <w:rPrChange w:author="Philippe Cornichet" w:date="2021-08-12T15:19:00Z" w:id="1226">
            <w:rPr/>
          </w:rPrChange>
        </w:rPr>
        <w:br/>
      </w:r>
      <w:r w:rsidRPr="00A61C22">
        <w:rPr>
          <w:rStyle w:val="NormalTok"/>
          <w:lang w:val="fr-FR"/>
          <w:rPrChange w:author="Philippe Cornichet" w:date="2021-08-12T15:19:00Z" w:id="1227">
            <w:rPr>
              <w:rStyle w:val="NormalTok"/>
            </w:rPr>
          </w:rPrChange>
        </w:rPr>
        <w:t xml:space="preserve">        {</w:t>
      </w:r>
      <w:r w:rsidRPr="00A61C22">
        <w:rPr>
          <w:lang w:val="fr-FR"/>
          <w:rPrChange w:author="Philippe Cornichet" w:date="2021-08-12T15:19:00Z" w:id="1228">
            <w:rPr/>
          </w:rPrChange>
        </w:rPr>
        <w:br/>
      </w:r>
      <w:r w:rsidRPr="00A61C22">
        <w:rPr>
          <w:rStyle w:val="NormalTok"/>
          <w:lang w:val="fr-FR"/>
          <w:rPrChange w:author="Philippe Cornichet" w:date="2021-08-12T15:19:00Z" w:id="1229">
            <w:rPr>
              <w:rStyle w:val="NormalTok"/>
            </w:rPr>
          </w:rPrChange>
        </w:rPr>
        <w:t xml:space="preserve">            </w:t>
      </w:r>
      <w:r w:rsidRPr="00A61C22">
        <w:rPr>
          <w:rStyle w:val="StringTok"/>
          <w:lang w:val="fr-FR"/>
          <w:rPrChange w:author="Philippe Cornichet" w:date="2021-08-12T15:19:00Z" w:id="1230">
            <w:rPr>
              <w:rStyle w:val="StringTok"/>
            </w:rPr>
          </w:rPrChange>
        </w:rPr>
        <w:t>"target_name"</w:t>
      </w:r>
      <w:r w:rsidRPr="00A61C22">
        <w:rPr>
          <w:rStyle w:val="NormalTok"/>
          <w:lang w:val="fr-FR"/>
          <w:rPrChange w:author="Philippe Cornichet" w:date="2021-08-12T15:19:00Z" w:id="1231">
            <w:rPr>
              <w:rStyle w:val="NormalTok"/>
            </w:rPr>
          </w:rPrChange>
        </w:rPr>
        <w:t xml:space="preserve">: </w:t>
      </w:r>
      <w:r w:rsidRPr="00A61C22">
        <w:rPr>
          <w:rStyle w:val="StringTok"/>
          <w:lang w:val="fr-FR"/>
          <w:rPrChange w:author="Philippe Cornichet" w:date="2021-08-12T15:19:00Z" w:id="1232">
            <w:rPr>
              <w:rStyle w:val="StringTok"/>
            </w:rPr>
          </w:rPrChange>
        </w:rPr>
        <w:t>"addon"</w:t>
      </w:r>
      <w:r w:rsidRPr="00A61C22">
        <w:rPr>
          <w:rStyle w:val="NormalTok"/>
          <w:lang w:val="fr-FR"/>
          <w:rPrChange w:author="Philippe Cornichet" w:date="2021-08-12T15:19:00Z" w:id="1233">
            <w:rPr>
              <w:rStyle w:val="NormalTok"/>
            </w:rPr>
          </w:rPrChange>
        </w:rPr>
        <w:t>,</w:t>
      </w:r>
      <w:r w:rsidRPr="00A61C22">
        <w:rPr>
          <w:lang w:val="fr-FR"/>
          <w:rPrChange w:author="Philippe Cornichet" w:date="2021-08-12T15:19:00Z" w:id="1234">
            <w:rPr/>
          </w:rPrChange>
        </w:rPr>
        <w:br/>
      </w:r>
      <w:r w:rsidRPr="00A61C22">
        <w:rPr>
          <w:rStyle w:val="NormalTok"/>
          <w:lang w:val="fr-FR"/>
          <w:rPrChange w:author="Philippe Cornichet" w:date="2021-08-12T15:19:00Z" w:id="1235">
            <w:rPr>
              <w:rStyle w:val="NormalTok"/>
            </w:rPr>
          </w:rPrChange>
        </w:rPr>
        <w:t xml:space="preserve">            </w:t>
      </w:r>
      <w:r w:rsidRPr="00A61C22">
        <w:rPr>
          <w:rStyle w:val="StringTok"/>
          <w:lang w:val="fr-FR"/>
          <w:rPrChange w:author="Philippe Cornichet" w:date="2021-08-12T15:19:00Z" w:id="1236">
            <w:rPr>
              <w:rStyle w:val="StringTok"/>
            </w:rPr>
          </w:rPrChange>
        </w:rPr>
        <w:t>"sources"</w:t>
      </w:r>
      <w:r w:rsidRPr="00A61C22">
        <w:rPr>
          <w:rStyle w:val="NormalTok"/>
          <w:lang w:val="fr-FR"/>
          <w:rPrChange w:author="Philippe Cornichet" w:date="2021-08-12T15:19:00Z" w:id="1237">
            <w:rPr>
              <w:rStyle w:val="NormalTok"/>
            </w:rPr>
          </w:rPrChange>
        </w:rPr>
        <w:t>: [</w:t>
      </w:r>
      <w:r w:rsidRPr="00A61C22">
        <w:rPr>
          <w:lang w:val="fr-FR"/>
          <w:rPrChange w:author="Philippe Cornichet" w:date="2021-08-12T15:19:00Z" w:id="1238">
            <w:rPr/>
          </w:rPrChange>
        </w:rPr>
        <w:br/>
      </w:r>
      <w:r w:rsidRPr="00A61C22">
        <w:rPr>
          <w:rStyle w:val="NormalTok"/>
          <w:lang w:val="fr-FR"/>
          <w:rPrChange w:author="Philippe Cornichet" w:date="2021-08-12T15:19:00Z" w:id="1239">
            <w:rPr>
              <w:rStyle w:val="NormalTok"/>
            </w:rPr>
          </w:rPrChange>
        </w:rPr>
        <w:t xml:space="preserve">                </w:t>
      </w:r>
      <w:r w:rsidRPr="00A61C22">
        <w:rPr>
          <w:rStyle w:val="StringTok"/>
          <w:lang w:val="fr-FR"/>
          <w:rPrChange w:author="Philippe Cornichet" w:date="2021-08-12T15:19:00Z" w:id="1240">
            <w:rPr>
              <w:rStyle w:val="StringTok"/>
            </w:rPr>
          </w:rPrChange>
        </w:rPr>
        <w:t>"./wrapping/addon.cc"</w:t>
      </w:r>
      <w:r w:rsidRPr="00A61C22">
        <w:rPr>
          <w:lang w:val="fr-FR"/>
          <w:rPrChange w:author="Philippe Cornichet" w:date="2021-08-12T15:19:00Z" w:id="1241">
            <w:rPr/>
          </w:rPrChange>
        </w:rPr>
        <w:br/>
      </w:r>
      <w:r w:rsidRPr="00A61C22">
        <w:rPr>
          <w:rStyle w:val="NormalTok"/>
          <w:lang w:val="fr-FR"/>
          <w:rPrChange w:author="Philippe Cornichet" w:date="2021-08-12T15:19:00Z" w:id="1242">
            <w:rPr>
              <w:rStyle w:val="NormalTok"/>
            </w:rPr>
          </w:rPrChange>
        </w:rPr>
        <w:t xml:space="preserve">            ]</w:t>
      </w:r>
      <w:r w:rsidRPr="00A61C22">
        <w:rPr>
          <w:lang w:val="fr-FR"/>
          <w:rPrChange w:author="Philippe Cornichet" w:date="2021-08-12T15:19:00Z" w:id="1243">
            <w:rPr/>
          </w:rPrChange>
        </w:rPr>
        <w:br/>
      </w:r>
      <w:r w:rsidRPr="00A61C22">
        <w:rPr>
          <w:rStyle w:val="NormalTok"/>
          <w:lang w:val="fr-FR"/>
          <w:rPrChange w:author="Philippe Cornichet" w:date="2021-08-12T15:19:00Z" w:id="1244">
            <w:rPr>
              <w:rStyle w:val="NormalTok"/>
            </w:rPr>
          </w:rPrChange>
        </w:rPr>
        <w:t xml:space="preserve">        }</w:t>
      </w:r>
      <w:r w:rsidRPr="00A61C22">
        <w:rPr>
          <w:lang w:val="fr-FR"/>
          <w:rPrChange w:author="Philippe Cornichet" w:date="2021-08-12T15:19:00Z" w:id="1245">
            <w:rPr/>
          </w:rPrChange>
        </w:rPr>
        <w:br/>
      </w:r>
      <w:r w:rsidRPr="00A61C22">
        <w:rPr>
          <w:rStyle w:val="NormalTok"/>
          <w:lang w:val="fr-FR"/>
          <w:rPrChange w:author="Philippe Cornichet" w:date="2021-08-12T15:19:00Z" w:id="1246">
            <w:rPr>
              <w:rStyle w:val="NormalTok"/>
            </w:rPr>
          </w:rPrChange>
        </w:rPr>
        <w:t xml:space="preserve">    ]</w:t>
      </w:r>
      <w:r w:rsidRPr="00A61C22">
        <w:rPr>
          <w:lang w:val="fr-FR"/>
          <w:rPrChange w:author="Philippe Cornichet" w:date="2021-08-12T15:19:00Z" w:id="1247">
            <w:rPr/>
          </w:rPrChange>
        </w:rPr>
        <w:br/>
      </w:r>
      <w:r w:rsidRPr="00A61C22">
        <w:rPr>
          <w:rStyle w:val="NormalTok"/>
          <w:lang w:val="fr-FR"/>
          <w:rPrChange w:author="Philippe Cornichet" w:date="2021-08-12T15:19:00Z" w:id="1248">
            <w:rPr>
              <w:rStyle w:val="NormalTok"/>
            </w:rPr>
          </w:rPrChange>
        </w:rPr>
        <w:t>}</w:t>
      </w:r>
    </w:p>
    <w:p w:rsidRPr="00A61C22" w:rsidR="00383E43" w:rsidRDefault="00A61C22" w14:paraId="0E67DEEC" w14:textId="77777777">
      <w:pPr>
        <w:pStyle w:val="Heading4"/>
        <w:rPr>
          <w:lang w:val="fr-FR"/>
          <w:rPrChange w:author="Philippe Cornichet" w:date="2021-08-12T15:19:00Z" w:id="1249">
            <w:rPr/>
          </w:rPrChange>
        </w:rPr>
      </w:pPr>
      <w:bookmarkStart w:name="cmake" w:id="1250"/>
      <w:bookmarkEnd w:id="1206"/>
      <w:r w:rsidRPr="00A61C22">
        <w:rPr>
          <w:lang w:val="fr-FR"/>
          <w:rPrChange w:author="Philippe Cornichet" w:date="2021-08-12T15:19:00Z" w:id="1251">
            <w:rPr/>
          </w:rPrChange>
        </w:rPr>
        <w:t>Cmake</w:t>
      </w:r>
    </w:p>
    <w:p w:rsidRPr="00A61C22" w:rsidR="00383E43" w:rsidRDefault="00A61C22" w14:paraId="41DFAD05" w14:textId="36C0614C">
      <w:pPr>
        <w:pStyle w:val="FirstParagraph"/>
        <w:rPr>
          <w:lang w:val="fr-FR"/>
          <w:rPrChange w:author="Philippe Cornichet" w:date="2021-08-12T15:19:00Z" w:id="1051329667">
            <w:rPr/>
          </w:rPrChange>
        </w:rPr>
      </w:pPr>
      <w:r w:rsidRPr="0E197015" w:rsidR="00A61C22">
        <w:rPr>
          <w:lang w:val="fr-FR"/>
          <w:rPrChange w:author="Philippe Cornichet" w:date="2021-08-12T15:19:00Z" w:id="762126832"/>
        </w:rPr>
        <w:t xml:space="preserve">En termes du </w:t>
      </w:r>
      <w:proofErr w:type="spellStart"/>
      <w:r w:rsidRPr="0E197015" w:rsidR="00A61C22">
        <w:rPr>
          <w:lang w:val="fr-FR"/>
          <w:rPrChange w:author="Philippe Cornichet" w:date="2021-08-12T15:19:00Z" w:id="19301525"/>
        </w:rPr>
        <w:t>résult</w:t>
      </w:r>
      <w:proofErr w:type="spellEnd"/>
      <w:r w:rsidRPr="0E197015" w:rsidR="00A61C22">
        <w:rPr>
          <w:lang w:val="fr-FR"/>
          <w:rPrChange w:author="Philippe Cornichet" w:date="2021-08-12T15:19:00Z" w:id="213048690"/>
        </w:rPr>
        <w:t xml:space="preserve">, </w:t>
      </w:r>
      <w:proofErr w:type="spellStart"/>
      <w:r w:rsidRPr="0E197015" w:rsidR="00A61C22">
        <w:rPr>
          <w:lang w:val="fr-FR"/>
          <w:rPrChange w:author="Philippe Cornichet" w:date="2021-08-12T15:19:00Z" w:id="1230686815"/>
        </w:rPr>
        <w:t>cmake</w:t>
      </w:r>
      <w:proofErr w:type="spellEnd"/>
      <w:r w:rsidRPr="0E197015" w:rsidR="00A61C22">
        <w:rPr>
          <w:lang w:val="fr-FR"/>
          <w:rPrChange w:author="Philippe Cornichet" w:date="2021-08-12T15:19:00Z" w:id="50911027"/>
        </w:rPr>
        <w:t xml:space="preserve"> est similaire à </w:t>
      </w:r>
      <w:proofErr w:type="spellStart"/>
      <w:r w:rsidRPr="0E197015" w:rsidR="00A61C22">
        <w:rPr>
          <w:lang w:val="fr-FR"/>
          <w:rPrChange w:author="Philippe Cornichet" w:date="2021-08-12T15:19:00Z" w:id="539412856"/>
        </w:rPr>
        <w:t>node-gyp</w:t>
      </w:r>
      <w:proofErr w:type="spellEnd"/>
      <w:r w:rsidRPr="0E197015" w:rsidR="00A61C22">
        <w:rPr>
          <w:lang w:val="fr-FR"/>
          <w:rPrChange w:author="Philippe Cornichet" w:date="2021-08-12T15:19:00Z" w:id="321752905"/>
        </w:rPr>
        <w:t xml:space="preserve">, la différence est que </w:t>
      </w:r>
      <w:ins w:author="Tien Thanh Le" w:date="2021-08-13T13:53:23.637Z" w:id="776934705">
        <w:r w:rsidRPr="0E197015" w:rsidR="7E046B5F">
          <w:rPr>
            <w:lang w:val="fr-FR"/>
          </w:rPr>
          <w:t>C</w:t>
        </w:r>
      </w:ins>
      <w:del w:author="Tien Thanh Le" w:date="2021-08-13T13:53:23.337Z" w:id="113213951">
        <w:r w:rsidRPr="0E197015" w:rsidDel="00A61C22">
          <w:rPr>
            <w:lang w:val="fr-FR"/>
            <w:rPrChange w:author="Philippe Cornichet" w:date="2021-08-12T15:19:00Z" w:id="1711562691"/>
          </w:rPr>
          <w:delText>c</w:delText>
        </w:r>
      </w:del>
      <w:r w:rsidRPr="0E197015" w:rsidR="00A61C22">
        <w:rPr>
          <w:lang w:val="fr-FR"/>
          <w:rPrChange w:author="Philippe Cornichet" w:date="2021-08-12T15:19:00Z" w:id="593105785"/>
        </w:rPr>
        <w:t>make sera plus facile à intégrer dans l’environnement linux de CP9000.</w:t>
      </w:r>
    </w:p>
    <w:p w:rsidRPr="00A61C22" w:rsidR="00383E43" w:rsidRDefault="00A61C22" w14:paraId="3CFD75E1" w14:textId="77777777">
      <w:pPr>
        <w:pStyle w:val="SourceCode"/>
        <w:rPr>
          <w:lang w:val="fr-FR"/>
          <w:rPrChange w:author="Philippe Cornichet" w:date="2021-08-12T15:19:00Z" w:id="1254">
            <w:rPr/>
          </w:rPrChange>
        </w:rPr>
      </w:pPr>
      <w:r w:rsidRPr="00A61C22">
        <w:rPr>
          <w:rStyle w:val="VerbatimChar"/>
          <w:lang w:val="fr-FR"/>
          <w:rPrChange w:author="Philippe Cornichet" w:date="2021-08-12T15:19:00Z" w:id="1255">
            <w:rPr>
              <w:rStyle w:val="VerbatimChar"/>
            </w:rPr>
          </w:rPrChange>
        </w:rPr>
        <w:t>// CMakeLists.txt</w:t>
      </w:r>
      <w:r w:rsidRPr="00A61C22">
        <w:rPr>
          <w:lang w:val="fr-FR"/>
          <w:rPrChange w:author="Philippe Cornichet" w:date="2021-08-12T15:19:00Z" w:id="1256">
            <w:rPr/>
          </w:rPrChange>
        </w:rPr>
        <w:br/>
      </w:r>
      <w:r w:rsidRPr="00A61C22">
        <w:rPr>
          <w:lang w:val="fr-FR"/>
          <w:rPrChange w:author="Philippe Cornichet" w:date="2021-08-12T15:19:00Z" w:id="1257">
            <w:rPr/>
          </w:rPrChange>
        </w:rPr>
        <w:br/>
      </w:r>
      <w:r w:rsidRPr="00A61C22">
        <w:rPr>
          <w:rStyle w:val="VerbatimChar"/>
          <w:lang w:val="fr-FR"/>
          <w:rPrChange w:author="Philippe Cornichet" w:date="2021-08-12T15:19:00Z" w:id="1258">
            <w:rPr>
              <w:rStyle w:val="VerbatimChar"/>
            </w:rPr>
          </w:rPrChange>
        </w:rPr>
        <w:t>cmake_minimum_required(VERSION 3.9)</w:t>
      </w:r>
      <w:r w:rsidRPr="00A61C22">
        <w:rPr>
          <w:lang w:val="fr-FR"/>
          <w:rPrChange w:author="Philippe Cornichet" w:date="2021-08-12T15:19:00Z" w:id="1259">
            <w:rPr/>
          </w:rPrChange>
        </w:rPr>
        <w:br/>
      </w:r>
      <w:r w:rsidRPr="00A61C22">
        <w:rPr>
          <w:rStyle w:val="VerbatimChar"/>
          <w:lang w:val="fr-FR"/>
          <w:rPrChange w:author="Philippe Cornichet" w:date="2021-08-12T15:19:00Z" w:id="1260">
            <w:rPr>
              <w:rStyle w:val="VerbatimChar"/>
            </w:rPr>
          </w:rPrChange>
        </w:rPr>
        <w:t>cmake_policy(SET CMP0042 NEW)</w:t>
      </w:r>
      <w:r w:rsidRPr="00A61C22">
        <w:rPr>
          <w:lang w:val="fr-FR"/>
          <w:rPrChange w:author="Philippe Cornichet" w:date="2021-08-12T15:19:00Z" w:id="1261">
            <w:rPr/>
          </w:rPrChange>
        </w:rPr>
        <w:br/>
      </w:r>
      <w:r w:rsidRPr="00A61C22">
        <w:rPr>
          <w:rStyle w:val="VerbatimChar"/>
          <w:lang w:val="fr-FR"/>
          <w:rPrChange w:author="Philippe Cornichet" w:date="2021-08-12T15:19:00Z" w:id="1262">
            <w:rPr>
              <w:rStyle w:val="VerbatimChar"/>
            </w:rPr>
          </w:rPrChange>
        </w:rPr>
        <w:t>set (CMAKE_CXX_STANDARD 11)</w:t>
      </w:r>
      <w:r w:rsidRPr="00A61C22">
        <w:rPr>
          <w:lang w:val="fr-FR"/>
          <w:rPrChange w:author="Philippe Cornichet" w:date="2021-08-12T15:19:00Z" w:id="1263">
            <w:rPr/>
          </w:rPrChange>
        </w:rPr>
        <w:br/>
      </w:r>
      <w:r w:rsidRPr="00A61C22">
        <w:rPr>
          <w:lang w:val="fr-FR"/>
          <w:rPrChange w:author="Philippe Cornichet" w:date="2021-08-12T15:19:00Z" w:id="1264">
            <w:rPr/>
          </w:rPrChange>
        </w:rPr>
        <w:br/>
      </w:r>
      <w:r w:rsidRPr="00A61C22">
        <w:rPr>
          <w:rStyle w:val="VerbatimChar"/>
          <w:lang w:val="fr-FR"/>
          <w:rPrChange w:author="Philippe Cornichet" w:date="2021-08-12T15:19:00Z" w:id="1265">
            <w:rPr>
              <w:rStyle w:val="VerbatimChar"/>
            </w:rPr>
          </w:rPrChange>
        </w:rPr>
        <w:t>project (cmake-addon)</w:t>
      </w:r>
      <w:r w:rsidRPr="00A61C22">
        <w:rPr>
          <w:lang w:val="fr-FR"/>
          <w:rPrChange w:author="Philippe Cornichet" w:date="2021-08-12T15:19:00Z" w:id="1266">
            <w:rPr/>
          </w:rPrChange>
        </w:rPr>
        <w:br/>
      </w:r>
      <w:r w:rsidRPr="00A61C22">
        <w:rPr>
          <w:rStyle w:val="VerbatimChar"/>
          <w:lang w:val="fr-FR"/>
          <w:rPrChange w:author="Philippe Cornichet" w:date="2021-08-12T15:19:00Z" w:id="1267">
            <w:rPr>
              <w:rStyle w:val="VerbatimChar"/>
            </w:rPr>
          </w:rPrChange>
        </w:rPr>
        <w:t>include_directories(${CMAKE_JS_INC})</w:t>
      </w:r>
      <w:r w:rsidRPr="00A61C22">
        <w:rPr>
          <w:lang w:val="fr-FR"/>
          <w:rPrChange w:author="Philippe Cornichet" w:date="2021-08-12T15:19:00Z" w:id="1268">
            <w:rPr/>
          </w:rPrChange>
        </w:rPr>
        <w:br/>
      </w:r>
      <w:r w:rsidRPr="00A61C22">
        <w:rPr>
          <w:rStyle w:val="VerbatimChar"/>
          <w:lang w:val="fr-FR"/>
          <w:rPrChange w:author="Philippe Cornichet" w:date="2021-08-12T15:19:00Z" w:id="1269">
            <w:rPr>
              <w:rStyle w:val="VerbatimChar"/>
            </w:rPr>
          </w:rPrChange>
        </w:rPr>
        <w:t xml:space="preserve">file(GLOB SOURCE_FILES "./addon/addon.cc") </w:t>
      </w:r>
      <w:r w:rsidRPr="00A61C22">
        <w:rPr>
          <w:lang w:val="fr-FR"/>
          <w:rPrChange w:author="Philippe Cornichet" w:date="2021-08-12T15:19:00Z" w:id="1270">
            <w:rPr/>
          </w:rPrChange>
        </w:rPr>
        <w:br/>
      </w:r>
      <w:r w:rsidRPr="00A61C22">
        <w:rPr>
          <w:rStyle w:val="VerbatimChar"/>
          <w:lang w:val="fr-FR"/>
          <w:rPrChange w:author="Philippe Cornichet" w:date="2021-08-12T15:19:00Z" w:id="1271">
            <w:rPr>
              <w:rStyle w:val="VerbatimChar"/>
            </w:rPr>
          </w:rPrChange>
        </w:rPr>
        <w:t xml:space="preserve">#file(GLOB SOURCE_FILES "./addon/custom_object.cc") </w:t>
      </w:r>
      <w:r w:rsidRPr="00A61C22">
        <w:rPr>
          <w:lang w:val="fr-FR"/>
          <w:rPrChange w:author="Philippe Cornichet" w:date="2021-08-12T15:19:00Z" w:id="1272">
            <w:rPr/>
          </w:rPrChange>
        </w:rPr>
        <w:br/>
      </w:r>
      <w:r w:rsidRPr="00A61C22">
        <w:rPr>
          <w:rStyle w:val="VerbatimChar"/>
          <w:lang w:val="fr-FR"/>
          <w:rPrChange w:author="Philippe Cornichet" w:date="2021-08-12T15:19:00Z" w:id="1273">
            <w:rPr>
              <w:rStyle w:val="VerbatimChar"/>
            </w:rPr>
          </w:rPrChange>
        </w:rPr>
        <w:t>add_library(${PROJECT_NAME} SHARED ${SOURCE_FILES} ${CMAKE_JS_SRC})</w:t>
      </w:r>
      <w:r w:rsidRPr="00A61C22">
        <w:rPr>
          <w:lang w:val="fr-FR"/>
          <w:rPrChange w:author="Philippe Cornichet" w:date="2021-08-12T15:19:00Z" w:id="1274">
            <w:rPr/>
          </w:rPrChange>
        </w:rPr>
        <w:br/>
      </w:r>
      <w:r w:rsidRPr="00A61C22">
        <w:rPr>
          <w:rStyle w:val="VerbatimChar"/>
          <w:lang w:val="fr-FR"/>
          <w:rPrChange w:author="Philippe Cornichet" w:date="2021-08-12T15:19:00Z" w:id="1275">
            <w:rPr>
              <w:rStyle w:val="VerbatimChar"/>
            </w:rPr>
          </w:rPrChange>
        </w:rPr>
        <w:t>set_target_properties(${PROJECT_NAME} PROPERTIES PREFIX "" SUFFIX ".node")</w:t>
      </w:r>
      <w:r w:rsidRPr="00A61C22">
        <w:rPr>
          <w:lang w:val="fr-FR"/>
          <w:rPrChange w:author="Philippe Cornichet" w:date="2021-08-12T15:19:00Z" w:id="1276">
            <w:rPr/>
          </w:rPrChange>
        </w:rPr>
        <w:br/>
      </w:r>
      <w:r w:rsidRPr="00A61C22">
        <w:rPr>
          <w:rStyle w:val="VerbatimChar"/>
          <w:lang w:val="fr-FR"/>
          <w:rPrChange w:author="Philippe Cornichet" w:date="2021-08-12T15:19:00Z" w:id="1277">
            <w:rPr>
              <w:rStyle w:val="VerbatimChar"/>
            </w:rPr>
          </w:rPrChange>
        </w:rPr>
        <w:t>target_link_libraries(${PROJECT_NAME} ${CMAKE_JS_LIB})</w:t>
      </w:r>
      <w:r w:rsidRPr="00A61C22">
        <w:rPr>
          <w:lang w:val="fr-FR"/>
          <w:rPrChange w:author="Philippe Cornichet" w:date="2021-08-12T15:19:00Z" w:id="1278">
            <w:rPr/>
          </w:rPrChange>
        </w:rPr>
        <w:br/>
      </w:r>
      <w:r w:rsidRPr="00A61C22">
        <w:rPr>
          <w:lang w:val="fr-FR"/>
          <w:rPrChange w:author="Philippe Cornichet" w:date="2021-08-12T15:19:00Z" w:id="1279">
            <w:rPr/>
          </w:rPrChange>
        </w:rPr>
        <w:br/>
      </w:r>
      <w:r w:rsidRPr="00A61C22">
        <w:rPr>
          <w:rStyle w:val="VerbatimChar"/>
          <w:lang w:val="fr-FR"/>
          <w:rPrChange w:author="Philippe Cornichet" w:date="2021-08-12T15:19:00Z" w:id="1280">
            <w:rPr>
              <w:rStyle w:val="VerbatimChar"/>
            </w:rPr>
          </w:rPrChange>
        </w:rPr>
        <w:t># Include Node-API wrappers</w:t>
      </w:r>
      <w:r w:rsidRPr="00A61C22">
        <w:rPr>
          <w:lang w:val="fr-FR"/>
          <w:rPrChange w:author="Philippe Cornichet" w:date="2021-08-12T15:19:00Z" w:id="1281">
            <w:rPr/>
          </w:rPrChange>
        </w:rPr>
        <w:br/>
      </w:r>
      <w:r w:rsidRPr="00A61C22">
        <w:rPr>
          <w:rStyle w:val="VerbatimChar"/>
          <w:lang w:val="fr-FR"/>
          <w:rPrChange w:author="Philippe Cornichet" w:date="2021-08-12T15:19:00Z" w:id="1282">
            <w:rPr>
              <w:rStyle w:val="VerbatimChar"/>
            </w:rPr>
          </w:rPrChange>
        </w:rPr>
        <w:t>execute_process(COMMAND node -p "require('node-addon-api').include"</w:t>
      </w:r>
      <w:r w:rsidRPr="00A61C22">
        <w:rPr>
          <w:lang w:val="fr-FR"/>
          <w:rPrChange w:author="Philippe Cornichet" w:date="2021-08-12T15:19:00Z" w:id="1283">
            <w:rPr/>
          </w:rPrChange>
        </w:rPr>
        <w:br/>
      </w:r>
      <w:r w:rsidRPr="00A61C22">
        <w:rPr>
          <w:rStyle w:val="VerbatimChar"/>
          <w:lang w:val="fr-FR"/>
          <w:rPrChange w:author="Philippe Cornichet" w:date="2021-08-12T15:19:00Z" w:id="1284">
            <w:rPr>
              <w:rStyle w:val="VerbatimChar"/>
            </w:rPr>
          </w:rPrChange>
        </w:rPr>
        <w:t xml:space="preserve">        WORKING_DIRECTORY ${CMAKE_SOURCE_DIR}</w:t>
      </w:r>
      <w:r w:rsidRPr="00A61C22">
        <w:rPr>
          <w:lang w:val="fr-FR"/>
          <w:rPrChange w:author="Philippe Cornichet" w:date="2021-08-12T15:19:00Z" w:id="1285">
            <w:rPr/>
          </w:rPrChange>
        </w:rPr>
        <w:br/>
      </w:r>
      <w:r w:rsidRPr="00A61C22">
        <w:rPr>
          <w:rStyle w:val="VerbatimChar"/>
          <w:lang w:val="fr-FR"/>
          <w:rPrChange w:author="Philippe Cornichet" w:date="2021-08-12T15:19:00Z" w:id="1286">
            <w:rPr>
              <w:rStyle w:val="VerbatimChar"/>
            </w:rPr>
          </w:rPrChange>
        </w:rPr>
        <w:t xml:space="preserve">        OUTPUT_VARIABLE NODE_ADDON_API_DIR</w:t>
      </w:r>
      <w:r w:rsidRPr="00A61C22">
        <w:rPr>
          <w:lang w:val="fr-FR"/>
          <w:rPrChange w:author="Philippe Cornichet" w:date="2021-08-12T15:19:00Z" w:id="1287">
            <w:rPr/>
          </w:rPrChange>
        </w:rPr>
        <w:br/>
      </w:r>
      <w:r w:rsidRPr="00A61C22">
        <w:rPr>
          <w:rStyle w:val="VerbatimChar"/>
          <w:lang w:val="fr-FR"/>
          <w:rPrChange w:author="Philippe Cornichet" w:date="2021-08-12T15:19:00Z" w:id="1288">
            <w:rPr>
              <w:rStyle w:val="VerbatimChar"/>
            </w:rPr>
          </w:rPrChange>
        </w:rPr>
        <w:lastRenderedPageBreak/>
        <w:t xml:space="preserve">        )</w:t>
      </w:r>
      <w:r w:rsidRPr="00A61C22">
        <w:rPr>
          <w:lang w:val="fr-FR"/>
          <w:rPrChange w:author="Philippe Cornichet" w:date="2021-08-12T15:19:00Z" w:id="1289">
            <w:rPr/>
          </w:rPrChange>
        </w:rPr>
        <w:br/>
      </w:r>
      <w:r w:rsidRPr="00A61C22">
        <w:rPr>
          <w:rStyle w:val="VerbatimChar"/>
          <w:lang w:val="fr-FR"/>
          <w:rPrChange w:author="Philippe Cornichet" w:date="2021-08-12T15:19:00Z" w:id="1290">
            <w:rPr>
              <w:rStyle w:val="VerbatimChar"/>
            </w:rPr>
          </w:rPrChange>
        </w:rPr>
        <w:t>string(REGEX REPLACE "[\r\n\"]" "" NODE_ADDON_API_DIR ${NODE_ADDON_API_DIR})</w:t>
      </w:r>
      <w:r w:rsidRPr="00A61C22">
        <w:rPr>
          <w:lang w:val="fr-FR"/>
          <w:rPrChange w:author="Philippe Cornichet" w:date="2021-08-12T15:19:00Z" w:id="1291">
            <w:rPr/>
          </w:rPrChange>
        </w:rPr>
        <w:br/>
      </w:r>
      <w:r w:rsidRPr="00A61C22">
        <w:rPr>
          <w:lang w:val="fr-FR"/>
          <w:rPrChange w:author="Philippe Cornichet" w:date="2021-08-12T15:19:00Z" w:id="1292">
            <w:rPr/>
          </w:rPrChange>
        </w:rPr>
        <w:br/>
      </w:r>
      <w:r w:rsidRPr="00A61C22">
        <w:rPr>
          <w:rStyle w:val="VerbatimChar"/>
          <w:lang w:val="fr-FR"/>
          <w:rPrChange w:author="Philippe Cornichet" w:date="2021-08-12T15:19:00Z" w:id="1293">
            <w:rPr>
              <w:rStyle w:val="VerbatimChar"/>
            </w:rPr>
          </w:rPrChange>
        </w:rPr>
        <w:t>target_include_directories(${PROJECT_NAME} PRIVATE ${NODE_ADDON_API_DIR})</w:t>
      </w:r>
      <w:r w:rsidRPr="00A61C22">
        <w:rPr>
          <w:lang w:val="fr-FR"/>
          <w:rPrChange w:author="Philippe Cornichet" w:date="2021-08-12T15:19:00Z" w:id="1294">
            <w:rPr/>
          </w:rPrChange>
        </w:rPr>
        <w:br/>
      </w:r>
      <w:r w:rsidRPr="00A61C22">
        <w:rPr>
          <w:lang w:val="fr-FR"/>
          <w:rPrChange w:author="Philippe Cornichet" w:date="2021-08-12T15:19:00Z" w:id="1295">
            <w:rPr/>
          </w:rPrChange>
        </w:rPr>
        <w:br/>
      </w:r>
      <w:r w:rsidRPr="00A61C22">
        <w:rPr>
          <w:rStyle w:val="VerbatimChar"/>
          <w:lang w:val="fr-FR"/>
          <w:rPrChange w:author="Philippe Cornichet" w:date="2021-08-12T15:19:00Z" w:id="1296">
            <w:rPr>
              <w:rStyle w:val="VerbatimChar"/>
            </w:rPr>
          </w:rPrChange>
        </w:rPr>
        <w:t># define NPI_VERSION</w:t>
      </w:r>
      <w:r w:rsidRPr="00A61C22">
        <w:rPr>
          <w:lang w:val="fr-FR"/>
          <w:rPrChange w:author="Philippe Cornichet" w:date="2021-08-12T15:19:00Z" w:id="1297">
            <w:rPr/>
          </w:rPrChange>
        </w:rPr>
        <w:br/>
      </w:r>
      <w:r w:rsidRPr="00A61C22">
        <w:rPr>
          <w:rStyle w:val="VerbatimChar"/>
          <w:lang w:val="fr-FR"/>
          <w:rPrChange w:author="Philippe Cornichet" w:date="2021-08-12T15:19:00Z" w:id="1298">
            <w:rPr>
              <w:rStyle w:val="VerbatimChar"/>
            </w:rPr>
          </w:rPrChange>
        </w:rPr>
        <w:t>add_definitions(-DNAPI_VERSION=3)</w:t>
      </w:r>
      <w:r w:rsidRPr="00A61C22">
        <w:rPr>
          <w:lang w:val="fr-FR"/>
          <w:rPrChange w:author="Philippe Cornichet" w:date="2021-08-12T15:19:00Z" w:id="1299">
            <w:rPr/>
          </w:rPrChange>
        </w:rPr>
        <w:br/>
      </w:r>
    </w:p>
    <w:p w:rsidRPr="00A61C22" w:rsidR="00383E43" w:rsidRDefault="00A61C22" w14:paraId="62A00324" w14:textId="77777777">
      <w:pPr>
        <w:pStyle w:val="FirstParagraph"/>
        <w:rPr>
          <w:lang w:val="fr-FR"/>
          <w:rPrChange w:author="Philippe Cornichet" w:date="2021-08-12T15:19:00Z" w:id="1300">
            <w:rPr/>
          </w:rPrChange>
        </w:rPr>
      </w:pPr>
      <w:r w:rsidRPr="00A61C22">
        <w:rPr>
          <w:lang w:val="fr-FR"/>
          <w:rPrChange w:author="Philippe Cornichet" w:date="2021-08-12T15:19:00Z" w:id="1301">
            <w:rPr/>
          </w:rPrChange>
        </w:rPr>
        <w:t xml:space="preserve">Après avoir appelé la commande pour générer le fichier </w:t>
      </w:r>
      <w:proofErr w:type="gramStart"/>
      <w:r w:rsidRPr="00A61C22">
        <w:rPr>
          <w:lang w:val="fr-FR"/>
          <w:rPrChange w:author="Philippe Cornichet" w:date="2021-08-12T15:19:00Z" w:id="1302">
            <w:rPr/>
          </w:rPrChange>
        </w:rPr>
        <w:t>addon.node</w:t>
      </w:r>
      <w:proofErr w:type="gramEnd"/>
      <w:r w:rsidRPr="00A61C22">
        <w:rPr>
          <w:lang w:val="fr-FR"/>
          <w:rPrChange w:author="Philippe Cornichet" w:date="2021-08-12T15:19:00Z" w:id="1303">
            <w:rPr/>
          </w:rPrChange>
        </w:rPr>
        <w:t xml:space="preserve"> compilé, le résultat sera placé dans le répertoire build/Release/. Une fois construit, l’addon binaire peut être utilisé depuis Node.js en faisant </w:t>
      </w:r>
      <w:proofErr w:type="gramStart"/>
      <w:r w:rsidRPr="00A61C22">
        <w:rPr>
          <w:lang w:val="fr-FR"/>
          <w:rPrChange w:author="Philippe Cornichet" w:date="2021-08-12T15:19:00Z" w:id="1304">
            <w:rPr/>
          </w:rPrChange>
        </w:rPr>
        <w:t>require(</w:t>
      </w:r>
      <w:proofErr w:type="gramEnd"/>
      <w:r w:rsidRPr="00A61C22">
        <w:rPr>
          <w:lang w:val="fr-FR"/>
          <w:rPrChange w:author="Philippe Cornichet" w:date="2021-08-12T15:19:00Z" w:id="1305">
            <w:rPr/>
          </w:rPrChange>
        </w:rPr>
        <w:t>) dans le module addon.node construit.</w:t>
      </w:r>
    </w:p>
    <w:p w:rsidRPr="00A61C22" w:rsidR="00383E43" w:rsidRDefault="00A61C22" w14:paraId="2FA56414" w14:textId="77777777">
      <w:pPr>
        <w:pStyle w:val="SourceCode"/>
        <w:rPr>
          <w:lang w:val="fr-FR"/>
          <w:rPrChange w:author="Philippe Cornichet" w:date="2021-08-12T15:19:00Z" w:id="1306">
            <w:rPr/>
          </w:rPrChange>
        </w:rPr>
      </w:pPr>
      <w:r w:rsidRPr="00A61C22">
        <w:rPr>
          <w:rStyle w:val="VerbatimChar"/>
          <w:lang w:val="fr-FR"/>
          <w:rPrChange w:author="Philippe Cornichet" w:date="2021-08-12T15:19:00Z" w:id="1307">
            <w:rPr>
              <w:rStyle w:val="VerbatimChar"/>
            </w:rPr>
          </w:rPrChange>
        </w:rPr>
        <w:t>// test.js</w:t>
      </w:r>
      <w:r w:rsidRPr="00A61C22">
        <w:rPr>
          <w:lang w:val="fr-FR"/>
          <w:rPrChange w:author="Philippe Cornichet" w:date="2021-08-12T15:19:00Z" w:id="1308">
            <w:rPr/>
          </w:rPrChange>
        </w:rPr>
        <w:br/>
      </w:r>
      <w:r w:rsidRPr="00A61C22">
        <w:rPr>
          <w:lang w:val="fr-FR"/>
          <w:rPrChange w:author="Philippe Cornichet" w:date="2021-08-12T15:19:00Z" w:id="1309">
            <w:rPr/>
          </w:rPrChange>
        </w:rPr>
        <w:br/>
      </w:r>
      <w:r w:rsidRPr="00A61C22">
        <w:rPr>
          <w:rStyle w:val="VerbatimChar"/>
          <w:lang w:val="fr-FR"/>
          <w:rPrChange w:author="Philippe Cornichet" w:date="2021-08-12T15:19:00Z" w:id="1310">
            <w:rPr>
              <w:rStyle w:val="VerbatimChar"/>
            </w:rPr>
          </w:rPrChange>
        </w:rPr>
        <w:t>const binding_test = require(</w:t>
      </w:r>
      <w:proofErr w:type="gramStart"/>
      <w:r w:rsidRPr="00A61C22">
        <w:rPr>
          <w:rStyle w:val="VerbatimChar"/>
          <w:lang w:val="fr-FR"/>
          <w:rPrChange w:author="Philippe Cornichet" w:date="2021-08-12T15:19:00Z" w:id="1311">
            <w:rPr>
              <w:rStyle w:val="VerbatimChar"/>
            </w:rPr>
          </w:rPrChange>
        </w:rPr>
        <w:t>'./</w:t>
      </w:r>
      <w:proofErr w:type="gramEnd"/>
      <w:r w:rsidRPr="00A61C22">
        <w:rPr>
          <w:rStyle w:val="VerbatimChar"/>
          <w:lang w:val="fr-FR"/>
          <w:rPrChange w:author="Philippe Cornichet" w:date="2021-08-12T15:19:00Z" w:id="1312">
            <w:rPr>
              <w:rStyle w:val="VerbatimChar"/>
            </w:rPr>
          </w:rPrChange>
        </w:rPr>
        <w:t>build/Release/binding_test');</w:t>
      </w:r>
      <w:r w:rsidRPr="00A61C22">
        <w:rPr>
          <w:lang w:val="fr-FR"/>
          <w:rPrChange w:author="Philippe Cornichet" w:date="2021-08-12T15:19:00Z" w:id="1313">
            <w:rPr/>
          </w:rPrChange>
        </w:rPr>
        <w:br/>
      </w:r>
      <w:r w:rsidRPr="00A61C22">
        <w:rPr>
          <w:rStyle w:val="VerbatimChar"/>
          <w:lang w:val="fr-FR"/>
          <w:rPrChange w:author="Philippe Cornichet" w:date="2021-08-12T15:19:00Z" w:id="1314">
            <w:rPr>
              <w:rStyle w:val="VerbatimChar"/>
            </w:rPr>
          </w:rPrChange>
        </w:rPr>
        <w:t>try {</w:t>
      </w:r>
      <w:r w:rsidRPr="00A61C22">
        <w:rPr>
          <w:lang w:val="fr-FR"/>
          <w:rPrChange w:author="Philippe Cornichet" w:date="2021-08-12T15:19:00Z" w:id="1315">
            <w:rPr/>
          </w:rPrChange>
        </w:rPr>
        <w:br/>
      </w:r>
      <w:r w:rsidRPr="00A61C22">
        <w:rPr>
          <w:rStyle w:val="VerbatimChar"/>
          <w:lang w:val="fr-FR"/>
          <w:rPrChange w:author="Philippe Cornichet" w:date="2021-08-12T15:19:00Z" w:id="1316">
            <w:rPr>
              <w:rStyle w:val="VerbatimChar"/>
            </w:rPr>
          </w:rPrChange>
        </w:rPr>
        <w:t xml:space="preserve">    console.log(binding_test.binding());</w:t>
      </w:r>
      <w:r w:rsidRPr="00A61C22">
        <w:rPr>
          <w:lang w:val="fr-FR"/>
          <w:rPrChange w:author="Philippe Cornichet" w:date="2021-08-12T15:19:00Z" w:id="1317">
            <w:rPr/>
          </w:rPrChange>
        </w:rPr>
        <w:br/>
      </w:r>
      <w:r w:rsidRPr="00A61C22">
        <w:rPr>
          <w:rStyle w:val="VerbatimChar"/>
          <w:lang w:val="fr-FR"/>
          <w:rPrChange w:author="Philippe Cornichet" w:date="2021-08-12T15:19:00Z" w:id="1318">
            <w:rPr>
              <w:rStyle w:val="VerbatimChar"/>
            </w:rPr>
          </w:rPrChange>
        </w:rPr>
        <w:t>} catch(err){</w:t>
      </w:r>
      <w:r w:rsidRPr="00A61C22">
        <w:rPr>
          <w:lang w:val="fr-FR"/>
          <w:rPrChange w:author="Philippe Cornichet" w:date="2021-08-12T15:19:00Z" w:id="1319">
            <w:rPr/>
          </w:rPrChange>
        </w:rPr>
        <w:br/>
      </w:r>
      <w:r w:rsidRPr="00A61C22">
        <w:rPr>
          <w:rStyle w:val="VerbatimChar"/>
          <w:lang w:val="fr-FR"/>
          <w:rPrChange w:author="Philippe Cornichet" w:date="2021-08-12T15:19:00Z" w:id="1320">
            <w:rPr>
              <w:rStyle w:val="VerbatimChar"/>
            </w:rPr>
          </w:rPrChange>
        </w:rPr>
        <w:t xml:space="preserve">    throw err;</w:t>
      </w:r>
      <w:r w:rsidRPr="00A61C22">
        <w:rPr>
          <w:lang w:val="fr-FR"/>
          <w:rPrChange w:author="Philippe Cornichet" w:date="2021-08-12T15:19:00Z" w:id="1321">
            <w:rPr/>
          </w:rPrChange>
        </w:rPr>
        <w:br/>
      </w:r>
      <w:r w:rsidRPr="00A61C22">
        <w:rPr>
          <w:rStyle w:val="VerbatimChar"/>
          <w:lang w:val="fr-FR"/>
          <w:rPrChange w:author="Philippe Cornichet" w:date="2021-08-12T15:19:00Z" w:id="1322">
            <w:rPr>
              <w:rStyle w:val="VerbatimChar"/>
            </w:rPr>
          </w:rPrChange>
        </w:rPr>
        <w:t>}</w:t>
      </w:r>
    </w:p>
    <w:p w:rsidRPr="00A61C22" w:rsidR="00383E43" w:rsidRDefault="00A61C22" w14:paraId="76FD3199" w14:textId="7F88DA0D">
      <w:pPr>
        <w:pStyle w:val="Heading3"/>
        <w:rPr>
          <w:lang w:val="fr-FR"/>
          <w:rPrChange w:author="Philippe Cornichet" w:date="2021-08-12T15:19:00Z" w:id="663185711">
            <w:rPr/>
          </w:rPrChange>
        </w:rPr>
      </w:pPr>
      <w:bookmarkStart w:name="demo-des-addons-dans-un-node.js" w:id="1324"/>
      <w:bookmarkEnd w:id="1201"/>
      <w:bookmarkEnd w:id="1250"/>
      <w:del w:author="Tien Thanh Le" w:date="2021-08-13T13:53:31.794Z" w:id="1936005241">
        <w:r w:rsidRPr="0E197015" w:rsidDel="00A61C22">
          <w:rPr>
            <w:lang w:val="fr-FR"/>
            <w:rPrChange w:author="Philippe Cornichet" w:date="2021-08-12T15:19:00Z" w:id="1697872947"/>
          </w:rPr>
          <w:delText>Demo</w:delText>
        </w:r>
      </w:del>
      <w:ins w:author="Tien Thanh Le" w:date="2021-08-13T13:53:31.794Z" w:id="53124883">
        <w:r w:rsidRPr="0E197015" w:rsidR="0D93679A">
          <w:rPr>
            <w:lang w:val="fr-FR"/>
          </w:rPr>
          <w:t>Démo</w:t>
        </w:r>
      </w:ins>
      <w:r w:rsidRPr="0E197015" w:rsidR="00A61C22">
        <w:rPr>
          <w:lang w:val="fr-FR"/>
          <w:rPrChange w:author="Philippe Cornichet" w:date="2021-08-12T15:19:00Z" w:id="1812501097"/>
        </w:rPr>
        <w:t xml:space="preserve"> des </w:t>
      </w:r>
      <w:proofErr w:type="spellStart"/>
      <w:r w:rsidRPr="0E197015" w:rsidR="00A61C22">
        <w:rPr>
          <w:lang w:val="fr-FR"/>
          <w:rPrChange w:author="Philippe Cornichet" w:date="2021-08-12T15:19:00Z" w:id="78505886"/>
        </w:rPr>
        <w:t>addons</w:t>
      </w:r>
      <w:proofErr w:type="spellEnd"/>
      <w:r w:rsidRPr="0E197015" w:rsidR="00A61C22">
        <w:rPr>
          <w:lang w:val="fr-FR"/>
          <w:rPrChange w:author="Philippe Cornichet" w:date="2021-08-12T15:19:00Z" w:id="372002177"/>
        </w:rPr>
        <w:t xml:space="preserve"> dans un node.js</w:t>
      </w:r>
    </w:p>
    <w:p w:rsidRPr="00A61C22" w:rsidR="00383E43" w:rsidRDefault="00A61C22" w14:paraId="6A64AEB8" w14:textId="4B079327">
      <w:pPr>
        <w:pStyle w:val="FirstParagraph"/>
        <w:rPr>
          <w:lang w:val="fr-FR"/>
          <w:rPrChange w:author="Philippe Cornichet" w:date="2021-08-12T15:19:00Z" w:id="7834164">
            <w:rPr/>
          </w:rPrChange>
        </w:rPr>
      </w:pPr>
      <w:r w:rsidRPr="0E197015" w:rsidR="00A61C22">
        <w:rPr>
          <w:lang w:val="fr-FR"/>
          <w:rPrChange w:author="Philippe Cornichet" w:date="2021-08-12T15:19:00Z" w:id="1628661083"/>
        </w:rPr>
        <w:t xml:space="preserve">A propos de cette partie, je vais décrire 2 façons de créer des </w:t>
      </w:r>
      <w:proofErr w:type="spellStart"/>
      <w:r w:rsidRPr="0E197015" w:rsidR="00A61C22">
        <w:rPr>
          <w:lang w:val="fr-FR"/>
          <w:rPrChange w:author="Philippe Cornichet" w:date="2021-08-12T15:19:00Z" w:id="1301056785"/>
        </w:rPr>
        <w:t>addons</w:t>
      </w:r>
      <w:proofErr w:type="spellEnd"/>
      <w:r w:rsidRPr="0E197015" w:rsidR="00A61C22">
        <w:rPr>
          <w:lang w:val="fr-FR"/>
          <w:rPrChange w:author="Philippe Cornichet" w:date="2021-08-12T15:19:00Z" w:id="987584075"/>
        </w:rPr>
        <w:t xml:space="preserve"> natifs dans un projet </w:t>
      </w:r>
      <w:proofErr w:type="spellStart"/>
      <w:r w:rsidRPr="0E197015" w:rsidR="00A61C22">
        <w:rPr>
          <w:lang w:val="fr-FR"/>
          <w:rPrChange w:author="Philippe Cornichet" w:date="2021-08-12T15:19:00Z" w:id="1138836187"/>
        </w:rPr>
        <w:t>NodeJs</w:t>
      </w:r>
      <w:proofErr w:type="spellEnd"/>
      <w:r w:rsidRPr="0E197015" w:rsidR="00A61C22">
        <w:rPr>
          <w:lang w:val="fr-FR"/>
          <w:rPrChange w:author="Philippe Cornichet" w:date="2021-08-12T15:19:00Z" w:id="996889327"/>
        </w:rPr>
        <w:t>:</w:t>
      </w:r>
      <w:r w:rsidRPr="0E197015" w:rsidR="00A61C22">
        <w:rPr>
          <w:lang w:val="fr-FR"/>
          <w:rPrChange w:author="Philippe Cornichet" w:date="2021-08-12T15:19:00Z" w:id="1887438199"/>
        </w:rPr>
        <w:t xml:space="preserve"> V8 et NAPI. En fait, il y a d’autres méthodes, mais j’ai choisi ces deux parce qu’elles sont les plus typiques dans l’</w:t>
      </w:r>
      <w:del w:author="Tien Thanh Le" w:date="2021-08-13T13:53:37.131Z" w:id="933673278">
        <w:r w:rsidRPr="0E197015" w:rsidDel="00A61C22">
          <w:rPr>
            <w:lang w:val="fr-FR"/>
            <w:rPrChange w:author="Philippe Cornichet" w:date="2021-08-12T15:19:00Z" w:id="204581619"/>
          </w:rPr>
          <w:delText>indstrie</w:delText>
        </w:r>
      </w:del>
      <w:ins w:author="Tien Thanh Le" w:date="2021-08-13T13:53:37.132Z" w:id="346903923">
        <w:r w:rsidRPr="0E197015" w:rsidR="574AAD67">
          <w:rPr>
            <w:lang w:val="fr-FR"/>
          </w:rPr>
          <w:t>industrie</w:t>
        </w:r>
      </w:ins>
      <w:r w:rsidRPr="0E197015" w:rsidR="00A61C22">
        <w:rPr>
          <w:lang w:val="fr-FR"/>
          <w:rPrChange w:author="Philippe Cornichet" w:date="2021-08-12T15:19:00Z" w:id="773060901"/>
        </w:rPr>
        <w:t>.</w:t>
      </w:r>
    </w:p>
    <w:p w:rsidRPr="00A61C22" w:rsidR="00383E43" w:rsidRDefault="00A61C22" w14:paraId="338FB7AA" w14:textId="77777777">
      <w:pPr>
        <w:pStyle w:val="Heading4"/>
        <w:rPr>
          <w:lang w:val="fr-FR"/>
          <w:rPrChange w:author="Philippe Cornichet" w:date="2021-08-12T15:19:00Z" w:id="1330">
            <w:rPr/>
          </w:rPrChange>
        </w:rPr>
      </w:pPr>
      <w:bookmarkStart w:name="moteur-javascript-v8" w:id="1331"/>
      <w:r w:rsidRPr="00A61C22">
        <w:rPr>
          <w:lang w:val="fr-FR"/>
          <w:rPrChange w:author="Philippe Cornichet" w:date="2021-08-12T15:19:00Z" w:id="1332">
            <w:rPr/>
          </w:rPrChange>
        </w:rPr>
        <w:t>Moteur JavaScript V8</w:t>
      </w:r>
    </w:p>
    <w:p w:rsidRPr="00A61C22" w:rsidR="00383E43" w:rsidRDefault="00A61C22" w14:paraId="2B85C109" w14:textId="77777777">
      <w:pPr>
        <w:pStyle w:val="FirstParagraph"/>
        <w:rPr>
          <w:lang w:val="fr-FR"/>
          <w:rPrChange w:author="Philippe Cornichet" w:date="2021-08-12T15:19:00Z" w:id="1333">
            <w:rPr/>
          </w:rPrChange>
        </w:rPr>
      </w:pPr>
      <w:r w:rsidRPr="00A61C22">
        <w:rPr>
          <w:lang w:val="fr-FR"/>
          <w:rPrChange w:author="Philippe Cornichet" w:date="2021-08-12T15:19:00Z" w:id="1334">
            <w:rPr/>
          </w:rPrChange>
        </w:rPr>
        <w:t>V8 est le moteur JavaScript et WebAssembly hautes performances open source de Google, écrit en C++. Il est souvent utilisé dans Chrome et dans l’application Node.js. V8 permet à n’importe quelle application C++ d’exposer ses propres objets et fonctions au code JavaScript.</w:t>
      </w:r>
      <w:r w:rsidRPr="00A61C22">
        <w:rPr>
          <w:lang w:val="fr-FR"/>
          <w:rPrChange w:author="Philippe Cornichet" w:date="2021-08-12T15:19:00Z" w:id="1335">
            <w:rPr/>
          </w:rPrChange>
        </w:rPr>
        <w:br/>
      </w:r>
      <w:r w:rsidRPr="00A61C22">
        <w:rPr>
          <w:lang w:val="fr-FR"/>
          <w:rPrChange w:author="Philippe Cornichet" w:date="2021-08-12T15:19:00Z" w:id="1335">
            <w:rPr/>
          </w:rPrChange>
        </w:rPr>
        <w:t>L’utilisation directement du module interne v8 me permet de créer un fonction C++ pour rappeler dans la partie JavaScript.</w:t>
      </w:r>
    </w:p>
    <w:p w:rsidRPr="00A61C22" w:rsidR="00383E43" w:rsidRDefault="00A61C22" w14:paraId="454B4CA9" w14:textId="77777777">
      <w:pPr>
        <w:pStyle w:val="SourceCode"/>
        <w:rPr>
          <w:lang w:val="fr-FR"/>
          <w:rPrChange w:author="Philippe Cornichet" w:date="2021-08-12T15:19:00Z" w:id="1336">
            <w:rPr/>
          </w:rPrChange>
        </w:rPr>
      </w:pPr>
      <w:r w:rsidRPr="00A61C22">
        <w:rPr>
          <w:rStyle w:val="CommentTok"/>
          <w:lang w:val="fr-FR"/>
          <w:rPrChange w:author="Philippe Cornichet" w:date="2021-08-12T15:19:00Z" w:id="1337">
            <w:rPr>
              <w:rStyle w:val="CommentTok"/>
            </w:rPr>
          </w:rPrChange>
        </w:rPr>
        <w:t>// addons.cc avec v8</w:t>
      </w:r>
      <w:r w:rsidRPr="00A61C22">
        <w:rPr>
          <w:lang w:val="fr-FR"/>
          <w:rPrChange w:author="Philippe Cornichet" w:date="2021-08-12T15:19:00Z" w:id="1338">
            <w:rPr/>
          </w:rPrChange>
        </w:rPr>
        <w:br/>
      </w:r>
      <w:r w:rsidRPr="00A61C22">
        <w:rPr>
          <w:lang w:val="fr-FR"/>
          <w:rPrChange w:author="Philippe Cornichet" w:date="2021-08-12T15:19:00Z" w:id="1339">
            <w:rPr/>
          </w:rPrChange>
        </w:rPr>
        <w:br/>
      </w:r>
      <w:r w:rsidRPr="00A61C22">
        <w:rPr>
          <w:rStyle w:val="DataTypeTok"/>
          <w:lang w:val="fr-FR"/>
          <w:rPrChange w:author="Philippe Cornichet" w:date="2021-08-12T15:19:00Z" w:id="1340">
            <w:rPr>
              <w:rStyle w:val="DataTypeTok"/>
            </w:rPr>
          </w:rPrChange>
        </w:rPr>
        <w:t>void</w:t>
      </w:r>
      <w:r w:rsidRPr="00A61C22">
        <w:rPr>
          <w:rStyle w:val="NormalTok"/>
          <w:lang w:val="fr-FR"/>
          <w:rPrChange w:author="Philippe Cornichet" w:date="2021-08-12T15:19:00Z" w:id="1341">
            <w:rPr>
              <w:rStyle w:val="NormalTok"/>
            </w:rPr>
          </w:rPrChange>
        </w:rPr>
        <w:t xml:space="preserve"> Compare</w:t>
      </w:r>
      <w:r w:rsidRPr="00A61C22">
        <w:rPr>
          <w:rStyle w:val="OperatorTok"/>
          <w:lang w:val="fr-FR"/>
          <w:rPrChange w:author="Philippe Cornichet" w:date="2021-08-12T15:19:00Z" w:id="1342">
            <w:rPr>
              <w:rStyle w:val="OperatorTok"/>
            </w:rPr>
          </w:rPrChange>
        </w:rPr>
        <w:t>(</w:t>
      </w:r>
      <w:r w:rsidRPr="00A61C22">
        <w:rPr>
          <w:rStyle w:val="AttributeTok"/>
          <w:lang w:val="fr-FR"/>
          <w:rPrChange w:author="Philippe Cornichet" w:date="2021-08-12T15:19:00Z" w:id="1343">
            <w:rPr>
              <w:rStyle w:val="AttributeTok"/>
            </w:rPr>
          </w:rPrChange>
        </w:rPr>
        <w:t>const</w:t>
      </w:r>
      <w:r w:rsidRPr="00A61C22">
        <w:rPr>
          <w:rStyle w:val="NormalTok"/>
          <w:lang w:val="fr-FR"/>
          <w:rPrChange w:author="Philippe Cornichet" w:date="2021-08-12T15:19:00Z" w:id="1344">
            <w:rPr>
              <w:rStyle w:val="NormalTok"/>
            </w:rPr>
          </w:rPrChange>
        </w:rPr>
        <w:t xml:space="preserve"> FunctionCallbackInfo</w:t>
      </w:r>
      <w:r w:rsidRPr="00A61C22">
        <w:rPr>
          <w:rStyle w:val="OperatorTok"/>
          <w:lang w:val="fr-FR"/>
          <w:rPrChange w:author="Philippe Cornichet" w:date="2021-08-12T15:19:00Z" w:id="1345">
            <w:rPr>
              <w:rStyle w:val="OperatorTok"/>
            </w:rPr>
          </w:rPrChange>
        </w:rPr>
        <w:t>&lt;</w:t>
      </w:r>
      <w:r w:rsidRPr="00A61C22">
        <w:rPr>
          <w:rStyle w:val="NormalTok"/>
          <w:lang w:val="fr-FR"/>
          <w:rPrChange w:author="Philippe Cornichet" w:date="2021-08-12T15:19:00Z" w:id="1346">
            <w:rPr>
              <w:rStyle w:val="NormalTok"/>
            </w:rPr>
          </w:rPrChange>
        </w:rPr>
        <w:t>Value</w:t>
      </w:r>
      <w:r w:rsidRPr="00A61C22">
        <w:rPr>
          <w:rStyle w:val="OperatorTok"/>
          <w:lang w:val="fr-FR"/>
          <w:rPrChange w:author="Philippe Cornichet" w:date="2021-08-12T15:19:00Z" w:id="1347">
            <w:rPr>
              <w:rStyle w:val="OperatorTok"/>
            </w:rPr>
          </w:rPrChange>
        </w:rPr>
        <w:t>&gt;</w:t>
      </w:r>
      <w:r w:rsidRPr="00A61C22">
        <w:rPr>
          <w:rStyle w:val="NormalTok"/>
          <w:lang w:val="fr-FR"/>
          <w:rPrChange w:author="Philippe Cornichet" w:date="2021-08-12T15:19:00Z" w:id="1348">
            <w:rPr>
              <w:rStyle w:val="NormalTok"/>
            </w:rPr>
          </w:rPrChange>
        </w:rPr>
        <w:t xml:space="preserve"> </w:t>
      </w:r>
      <w:r w:rsidRPr="00A61C22">
        <w:rPr>
          <w:rStyle w:val="OperatorTok"/>
          <w:lang w:val="fr-FR"/>
          <w:rPrChange w:author="Philippe Cornichet" w:date="2021-08-12T15:19:00Z" w:id="1349">
            <w:rPr>
              <w:rStyle w:val="OperatorTok"/>
            </w:rPr>
          </w:rPrChange>
        </w:rPr>
        <w:t>&amp;</w:t>
      </w:r>
      <w:r w:rsidRPr="00A61C22">
        <w:rPr>
          <w:rStyle w:val="NormalTok"/>
          <w:lang w:val="fr-FR"/>
          <w:rPrChange w:author="Philippe Cornichet" w:date="2021-08-12T15:19:00Z" w:id="1350">
            <w:rPr>
              <w:rStyle w:val="NormalTok"/>
            </w:rPr>
          </w:rPrChange>
        </w:rPr>
        <w:t>args</w:t>
      </w:r>
      <w:r w:rsidRPr="00A61C22">
        <w:rPr>
          <w:rStyle w:val="OperatorTok"/>
          <w:lang w:val="fr-FR"/>
          <w:rPrChange w:author="Philippe Cornichet" w:date="2021-08-12T15:19:00Z" w:id="1351">
            <w:rPr>
              <w:rStyle w:val="OperatorTok"/>
            </w:rPr>
          </w:rPrChange>
        </w:rPr>
        <w:t>)</w:t>
      </w:r>
      <w:r w:rsidRPr="00A61C22">
        <w:rPr>
          <w:lang w:val="fr-FR"/>
          <w:rPrChange w:author="Philippe Cornichet" w:date="2021-08-12T15:19:00Z" w:id="1352">
            <w:rPr/>
          </w:rPrChange>
        </w:rPr>
        <w:br/>
      </w:r>
      <w:r w:rsidRPr="00A61C22">
        <w:rPr>
          <w:rStyle w:val="OperatorTok"/>
          <w:lang w:val="fr-FR"/>
          <w:rPrChange w:author="Philippe Cornichet" w:date="2021-08-12T15:19:00Z" w:id="1353">
            <w:rPr>
              <w:rStyle w:val="OperatorTok"/>
            </w:rPr>
          </w:rPrChange>
        </w:rPr>
        <w:t>{</w:t>
      </w:r>
      <w:r w:rsidRPr="00A61C22">
        <w:rPr>
          <w:lang w:val="fr-FR"/>
          <w:rPrChange w:author="Philippe Cornichet" w:date="2021-08-12T15:19:00Z" w:id="1354">
            <w:rPr/>
          </w:rPrChange>
        </w:rPr>
        <w:br/>
      </w:r>
      <w:r w:rsidRPr="00A61C22">
        <w:rPr>
          <w:rStyle w:val="NormalTok"/>
          <w:lang w:val="fr-FR"/>
          <w:rPrChange w:author="Philippe Cornichet" w:date="2021-08-12T15:19:00Z" w:id="1355">
            <w:rPr>
              <w:rStyle w:val="NormalTok"/>
            </w:rPr>
          </w:rPrChange>
        </w:rPr>
        <w:t xml:space="preserve">    Isolate </w:t>
      </w:r>
      <w:r w:rsidRPr="00A61C22">
        <w:rPr>
          <w:rStyle w:val="OperatorTok"/>
          <w:lang w:val="fr-FR"/>
          <w:rPrChange w:author="Philippe Cornichet" w:date="2021-08-12T15:19:00Z" w:id="1356">
            <w:rPr>
              <w:rStyle w:val="OperatorTok"/>
            </w:rPr>
          </w:rPrChange>
        </w:rPr>
        <w:t>*</w:t>
      </w:r>
      <w:r w:rsidRPr="00A61C22">
        <w:rPr>
          <w:rStyle w:val="NormalTok"/>
          <w:lang w:val="fr-FR"/>
          <w:rPrChange w:author="Philippe Cornichet" w:date="2021-08-12T15:19:00Z" w:id="1357">
            <w:rPr>
              <w:rStyle w:val="NormalTok"/>
            </w:rPr>
          </w:rPrChange>
        </w:rPr>
        <w:t xml:space="preserve">isolate </w:t>
      </w:r>
      <w:r w:rsidRPr="00A61C22">
        <w:rPr>
          <w:rStyle w:val="OperatorTok"/>
          <w:lang w:val="fr-FR"/>
          <w:rPrChange w:author="Philippe Cornichet" w:date="2021-08-12T15:19:00Z" w:id="1358">
            <w:rPr>
              <w:rStyle w:val="OperatorTok"/>
            </w:rPr>
          </w:rPrChange>
        </w:rPr>
        <w:t>=</w:t>
      </w:r>
      <w:r w:rsidRPr="00A61C22">
        <w:rPr>
          <w:rStyle w:val="NormalTok"/>
          <w:lang w:val="fr-FR"/>
          <w:rPrChange w:author="Philippe Cornichet" w:date="2021-08-12T15:19:00Z" w:id="1359">
            <w:rPr>
              <w:rStyle w:val="NormalTok"/>
            </w:rPr>
          </w:rPrChange>
        </w:rPr>
        <w:t xml:space="preserve"> args</w:t>
      </w:r>
      <w:r w:rsidRPr="00A61C22">
        <w:rPr>
          <w:rStyle w:val="OperatorTok"/>
          <w:lang w:val="fr-FR"/>
          <w:rPrChange w:author="Philippe Cornichet" w:date="2021-08-12T15:19:00Z" w:id="1360">
            <w:rPr>
              <w:rStyle w:val="OperatorTok"/>
            </w:rPr>
          </w:rPrChange>
        </w:rPr>
        <w:t>.</w:t>
      </w:r>
      <w:r w:rsidRPr="00A61C22">
        <w:rPr>
          <w:rStyle w:val="NormalTok"/>
          <w:lang w:val="fr-FR"/>
          <w:rPrChange w:author="Philippe Cornichet" w:date="2021-08-12T15:19:00Z" w:id="1361">
            <w:rPr>
              <w:rStyle w:val="NormalTok"/>
            </w:rPr>
          </w:rPrChange>
        </w:rPr>
        <w:t>GetIsolate</w:t>
      </w:r>
      <w:r w:rsidRPr="00A61C22">
        <w:rPr>
          <w:rStyle w:val="OperatorTok"/>
          <w:lang w:val="fr-FR"/>
          <w:rPrChange w:author="Philippe Cornichet" w:date="2021-08-12T15:19:00Z" w:id="1362">
            <w:rPr>
              <w:rStyle w:val="OperatorTok"/>
            </w:rPr>
          </w:rPrChange>
        </w:rPr>
        <w:t>();</w:t>
      </w:r>
      <w:r w:rsidRPr="00A61C22">
        <w:rPr>
          <w:lang w:val="fr-FR"/>
          <w:rPrChange w:author="Philippe Cornichet" w:date="2021-08-12T15:19:00Z" w:id="1363">
            <w:rPr/>
          </w:rPrChange>
        </w:rPr>
        <w:br/>
      </w:r>
      <w:r w:rsidRPr="00A61C22">
        <w:rPr>
          <w:rStyle w:val="NormalTok"/>
          <w:lang w:val="fr-FR"/>
          <w:rPrChange w:author="Philippe Cornichet" w:date="2021-08-12T15:19:00Z" w:id="1364">
            <w:rPr>
              <w:rStyle w:val="NormalTok"/>
            </w:rPr>
          </w:rPrChange>
        </w:rPr>
        <w:t xml:space="preserve">    </w:t>
      </w:r>
      <w:r w:rsidRPr="00A61C22">
        <w:rPr>
          <w:rStyle w:val="CommentTok"/>
          <w:lang w:val="fr-FR"/>
          <w:rPrChange w:author="Philippe Cornichet" w:date="2021-08-12T15:19:00Z" w:id="1365">
            <w:rPr>
              <w:rStyle w:val="CommentTok"/>
            </w:rPr>
          </w:rPrChange>
        </w:rPr>
        <w:t>// Check the number of arguments passed.</w:t>
      </w:r>
      <w:r w:rsidRPr="00A61C22">
        <w:rPr>
          <w:lang w:val="fr-FR"/>
          <w:rPrChange w:author="Philippe Cornichet" w:date="2021-08-12T15:19:00Z" w:id="1366">
            <w:rPr/>
          </w:rPrChange>
        </w:rPr>
        <w:br/>
      </w:r>
      <w:r w:rsidRPr="00A61C22">
        <w:rPr>
          <w:rStyle w:val="NormalTok"/>
          <w:lang w:val="fr-FR"/>
          <w:rPrChange w:author="Philippe Cornichet" w:date="2021-08-12T15:19:00Z" w:id="1367">
            <w:rPr>
              <w:rStyle w:val="NormalTok"/>
            </w:rPr>
          </w:rPrChange>
        </w:rPr>
        <w:t xml:space="preserve">    </w:t>
      </w:r>
      <w:r w:rsidRPr="00A61C22">
        <w:rPr>
          <w:rStyle w:val="ControlFlowTok"/>
          <w:lang w:val="fr-FR"/>
          <w:rPrChange w:author="Philippe Cornichet" w:date="2021-08-12T15:19:00Z" w:id="1368">
            <w:rPr>
              <w:rStyle w:val="ControlFlowTok"/>
            </w:rPr>
          </w:rPrChange>
        </w:rPr>
        <w:t>if</w:t>
      </w:r>
      <w:r w:rsidRPr="00A61C22">
        <w:rPr>
          <w:rStyle w:val="NormalTok"/>
          <w:lang w:val="fr-FR"/>
          <w:rPrChange w:author="Philippe Cornichet" w:date="2021-08-12T15:19:00Z" w:id="1369">
            <w:rPr>
              <w:rStyle w:val="NormalTok"/>
            </w:rPr>
          </w:rPrChange>
        </w:rPr>
        <w:t xml:space="preserve"> </w:t>
      </w:r>
      <w:r w:rsidRPr="00A61C22">
        <w:rPr>
          <w:rStyle w:val="OperatorTok"/>
          <w:lang w:val="fr-FR"/>
          <w:rPrChange w:author="Philippe Cornichet" w:date="2021-08-12T15:19:00Z" w:id="1370">
            <w:rPr>
              <w:rStyle w:val="OperatorTok"/>
            </w:rPr>
          </w:rPrChange>
        </w:rPr>
        <w:t>(</w:t>
      </w:r>
      <w:r w:rsidRPr="00A61C22">
        <w:rPr>
          <w:rStyle w:val="NormalTok"/>
          <w:lang w:val="fr-FR"/>
          <w:rPrChange w:author="Philippe Cornichet" w:date="2021-08-12T15:19:00Z" w:id="1371">
            <w:rPr>
              <w:rStyle w:val="NormalTok"/>
            </w:rPr>
          </w:rPrChange>
        </w:rPr>
        <w:t>args</w:t>
      </w:r>
      <w:r w:rsidRPr="00A61C22">
        <w:rPr>
          <w:rStyle w:val="OperatorTok"/>
          <w:lang w:val="fr-FR"/>
          <w:rPrChange w:author="Philippe Cornichet" w:date="2021-08-12T15:19:00Z" w:id="1372">
            <w:rPr>
              <w:rStyle w:val="OperatorTok"/>
            </w:rPr>
          </w:rPrChange>
        </w:rPr>
        <w:t>.</w:t>
      </w:r>
      <w:r w:rsidRPr="00A61C22">
        <w:rPr>
          <w:rStyle w:val="NormalTok"/>
          <w:lang w:val="fr-FR"/>
          <w:rPrChange w:author="Philippe Cornichet" w:date="2021-08-12T15:19:00Z" w:id="1373">
            <w:rPr>
              <w:rStyle w:val="NormalTok"/>
            </w:rPr>
          </w:rPrChange>
        </w:rPr>
        <w:t>Length</w:t>
      </w:r>
      <w:r w:rsidRPr="00A61C22">
        <w:rPr>
          <w:rStyle w:val="OperatorTok"/>
          <w:lang w:val="fr-FR"/>
          <w:rPrChange w:author="Philippe Cornichet" w:date="2021-08-12T15:19:00Z" w:id="1374">
            <w:rPr>
              <w:rStyle w:val="OperatorTok"/>
            </w:rPr>
          </w:rPrChange>
        </w:rPr>
        <w:t>()</w:t>
      </w:r>
      <w:r w:rsidRPr="00A61C22">
        <w:rPr>
          <w:rStyle w:val="NormalTok"/>
          <w:lang w:val="fr-FR"/>
          <w:rPrChange w:author="Philippe Cornichet" w:date="2021-08-12T15:19:00Z" w:id="1375">
            <w:rPr>
              <w:rStyle w:val="NormalTok"/>
            </w:rPr>
          </w:rPrChange>
        </w:rPr>
        <w:t xml:space="preserve"> </w:t>
      </w:r>
      <w:r w:rsidRPr="00A61C22">
        <w:rPr>
          <w:rStyle w:val="OperatorTok"/>
          <w:lang w:val="fr-FR"/>
          <w:rPrChange w:author="Philippe Cornichet" w:date="2021-08-12T15:19:00Z" w:id="1376">
            <w:rPr>
              <w:rStyle w:val="OperatorTok"/>
            </w:rPr>
          </w:rPrChange>
        </w:rPr>
        <w:t>&lt;</w:t>
      </w:r>
      <w:r w:rsidRPr="00A61C22">
        <w:rPr>
          <w:rStyle w:val="NormalTok"/>
          <w:lang w:val="fr-FR"/>
          <w:rPrChange w:author="Philippe Cornichet" w:date="2021-08-12T15:19:00Z" w:id="1377">
            <w:rPr>
              <w:rStyle w:val="NormalTok"/>
            </w:rPr>
          </w:rPrChange>
        </w:rPr>
        <w:t xml:space="preserve"> </w:t>
      </w:r>
      <w:r w:rsidRPr="00A61C22">
        <w:rPr>
          <w:rStyle w:val="DecValTok"/>
          <w:lang w:val="fr-FR"/>
          <w:rPrChange w:author="Philippe Cornichet" w:date="2021-08-12T15:19:00Z" w:id="1378">
            <w:rPr>
              <w:rStyle w:val="DecValTok"/>
            </w:rPr>
          </w:rPrChange>
        </w:rPr>
        <w:t>2</w:t>
      </w:r>
      <w:r w:rsidRPr="00A61C22">
        <w:rPr>
          <w:rStyle w:val="OperatorTok"/>
          <w:lang w:val="fr-FR"/>
          <w:rPrChange w:author="Philippe Cornichet" w:date="2021-08-12T15:19:00Z" w:id="1379">
            <w:rPr>
              <w:rStyle w:val="OperatorTok"/>
            </w:rPr>
          </w:rPrChange>
        </w:rPr>
        <w:t>)</w:t>
      </w:r>
      <w:r w:rsidRPr="00A61C22">
        <w:rPr>
          <w:lang w:val="fr-FR"/>
          <w:rPrChange w:author="Philippe Cornichet" w:date="2021-08-12T15:19:00Z" w:id="1380">
            <w:rPr/>
          </w:rPrChange>
        </w:rPr>
        <w:br/>
      </w:r>
      <w:r w:rsidRPr="00A61C22">
        <w:rPr>
          <w:rStyle w:val="NormalTok"/>
          <w:lang w:val="fr-FR"/>
          <w:rPrChange w:author="Philippe Cornichet" w:date="2021-08-12T15:19:00Z" w:id="1381">
            <w:rPr>
              <w:rStyle w:val="NormalTok"/>
            </w:rPr>
          </w:rPrChange>
        </w:rPr>
        <w:t xml:space="preserve">    </w:t>
      </w:r>
      <w:r w:rsidRPr="00A61C22">
        <w:rPr>
          <w:rStyle w:val="OperatorTok"/>
          <w:lang w:val="fr-FR"/>
          <w:rPrChange w:author="Philippe Cornichet" w:date="2021-08-12T15:19:00Z" w:id="1382">
            <w:rPr>
              <w:rStyle w:val="OperatorTok"/>
            </w:rPr>
          </w:rPrChange>
        </w:rPr>
        <w:t>{</w:t>
      </w:r>
      <w:r w:rsidRPr="00A61C22">
        <w:rPr>
          <w:lang w:val="fr-FR"/>
          <w:rPrChange w:author="Philippe Cornichet" w:date="2021-08-12T15:19:00Z" w:id="1383">
            <w:rPr/>
          </w:rPrChange>
        </w:rPr>
        <w:br/>
      </w:r>
      <w:r w:rsidRPr="00A61C22">
        <w:rPr>
          <w:rStyle w:val="NormalTok"/>
          <w:lang w:val="fr-FR"/>
          <w:rPrChange w:author="Philippe Cornichet" w:date="2021-08-12T15:19:00Z" w:id="1384">
            <w:rPr>
              <w:rStyle w:val="NormalTok"/>
            </w:rPr>
          </w:rPrChange>
        </w:rPr>
        <w:t xml:space="preserve">        </w:t>
      </w:r>
      <w:r w:rsidRPr="00A61C22">
        <w:rPr>
          <w:rStyle w:val="CommentTok"/>
          <w:lang w:val="fr-FR"/>
          <w:rPrChange w:author="Philippe Cornichet" w:date="2021-08-12T15:19:00Z" w:id="1385">
            <w:rPr>
              <w:rStyle w:val="CommentTok"/>
            </w:rPr>
          </w:rPrChange>
        </w:rPr>
        <w:t>// Throw an Error that is passed back to JavaScript</w:t>
      </w:r>
      <w:r w:rsidRPr="00A61C22">
        <w:rPr>
          <w:lang w:val="fr-FR"/>
          <w:rPrChange w:author="Philippe Cornichet" w:date="2021-08-12T15:19:00Z" w:id="1386">
            <w:rPr/>
          </w:rPrChange>
        </w:rPr>
        <w:br/>
      </w:r>
      <w:r w:rsidRPr="00A61C22">
        <w:rPr>
          <w:rStyle w:val="NormalTok"/>
          <w:lang w:val="fr-FR"/>
          <w:rPrChange w:author="Philippe Cornichet" w:date="2021-08-12T15:19:00Z" w:id="1387">
            <w:rPr>
              <w:rStyle w:val="NormalTok"/>
            </w:rPr>
          </w:rPrChange>
        </w:rPr>
        <w:t xml:space="preserve">        isolate</w:t>
      </w:r>
      <w:r w:rsidRPr="00A61C22">
        <w:rPr>
          <w:rStyle w:val="OperatorTok"/>
          <w:lang w:val="fr-FR"/>
          <w:rPrChange w:author="Philippe Cornichet" w:date="2021-08-12T15:19:00Z" w:id="1388">
            <w:rPr>
              <w:rStyle w:val="OperatorTok"/>
            </w:rPr>
          </w:rPrChange>
        </w:rPr>
        <w:t>-&gt;</w:t>
      </w:r>
      <w:r w:rsidRPr="00A61C22">
        <w:rPr>
          <w:rStyle w:val="NormalTok"/>
          <w:lang w:val="fr-FR"/>
          <w:rPrChange w:author="Philippe Cornichet" w:date="2021-08-12T15:19:00Z" w:id="1389">
            <w:rPr>
              <w:rStyle w:val="NormalTok"/>
            </w:rPr>
          </w:rPrChange>
        </w:rPr>
        <w:t>ThrowException</w:t>
      </w:r>
      <w:r w:rsidRPr="00A61C22">
        <w:rPr>
          <w:rStyle w:val="OperatorTok"/>
          <w:lang w:val="fr-FR"/>
          <w:rPrChange w:author="Philippe Cornichet" w:date="2021-08-12T15:19:00Z" w:id="1390">
            <w:rPr>
              <w:rStyle w:val="OperatorTok"/>
            </w:rPr>
          </w:rPrChange>
        </w:rPr>
        <w:t>(</w:t>
      </w:r>
      <w:r w:rsidRPr="00A61C22">
        <w:rPr>
          <w:rStyle w:val="NormalTok"/>
          <w:lang w:val="fr-FR"/>
          <w:rPrChange w:author="Philippe Cornichet" w:date="2021-08-12T15:19:00Z" w:id="1391">
            <w:rPr>
              <w:rStyle w:val="NormalTok"/>
            </w:rPr>
          </w:rPrChange>
        </w:rPr>
        <w:t>Exception</w:t>
      </w:r>
      <w:r w:rsidRPr="00A61C22">
        <w:rPr>
          <w:rStyle w:val="OperatorTok"/>
          <w:lang w:val="fr-FR"/>
          <w:rPrChange w:author="Philippe Cornichet" w:date="2021-08-12T15:19:00Z" w:id="1392">
            <w:rPr>
              <w:rStyle w:val="OperatorTok"/>
            </w:rPr>
          </w:rPrChange>
        </w:rPr>
        <w:t>::</w:t>
      </w:r>
      <w:r w:rsidRPr="00A61C22">
        <w:rPr>
          <w:rStyle w:val="NormalTok"/>
          <w:lang w:val="fr-FR"/>
          <w:rPrChange w:author="Philippe Cornichet" w:date="2021-08-12T15:19:00Z" w:id="1393">
            <w:rPr>
              <w:rStyle w:val="NormalTok"/>
            </w:rPr>
          </w:rPrChange>
        </w:rPr>
        <w:t>TypeError</w:t>
      </w:r>
      <w:r w:rsidRPr="00A61C22">
        <w:rPr>
          <w:rStyle w:val="OperatorTok"/>
          <w:lang w:val="fr-FR"/>
          <w:rPrChange w:author="Philippe Cornichet" w:date="2021-08-12T15:19:00Z" w:id="1394">
            <w:rPr>
              <w:rStyle w:val="OperatorTok"/>
            </w:rPr>
          </w:rPrChange>
        </w:rPr>
        <w:t>(</w:t>
      </w:r>
      <w:r w:rsidRPr="00A61C22">
        <w:rPr>
          <w:lang w:val="fr-FR"/>
          <w:rPrChange w:author="Philippe Cornichet" w:date="2021-08-12T15:19:00Z" w:id="1395">
            <w:rPr/>
          </w:rPrChange>
        </w:rPr>
        <w:br/>
      </w:r>
      <w:r w:rsidRPr="00A61C22">
        <w:rPr>
          <w:rStyle w:val="NormalTok"/>
          <w:lang w:val="fr-FR"/>
          <w:rPrChange w:author="Philippe Cornichet" w:date="2021-08-12T15:19:00Z" w:id="1396">
            <w:rPr>
              <w:rStyle w:val="NormalTok"/>
            </w:rPr>
          </w:rPrChange>
        </w:rPr>
        <w:t xml:space="preserve">            String</w:t>
      </w:r>
      <w:r w:rsidRPr="00A61C22">
        <w:rPr>
          <w:rStyle w:val="OperatorTok"/>
          <w:lang w:val="fr-FR"/>
          <w:rPrChange w:author="Philippe Cornichet" w:date="2021-08-12T15:19:00Z" w:id="1397">
            <w:rPr>
              <w:rStyle w:val="OperatorTok"/>
            </w:rPr>
          </w:rPrChange>
        </w:rPr>
        <w:t>::</w:t>
      </w:r>
      <w:r w:rsidRPr="00A61C22">
        <w:rPr>
          <w:rStyle w:val="NormalTok"/>
          <w:lang w:val="fr-FR"/>
          <w:rPrChange w:author="Philippe Cornichet" w:date="2021-08-12T15:19:00Z" w:id="1398">
            <w:rPr>
              <w:rStyle w:val="NormalTok"/>
            </w:rPr>
          </w:rPrChange>
        </w:rPr>
        <w:t>NewFromUtf8</w:t>
      </w:r>
      <w:r w:rsidRPr="00A61C22">
        <w:rPr>
          <w:rStyle w:val="OperatorTok"/>
          <w:lang w:val="fr-FR"/>
          <w:rPrChange w:author="Philippe Cornichet" w:date="2021-08-12T15:19:00Z" w:id="1399">
            <w:rPr>
              <w:rStyle w:val="OperatorTok"/>
            </w:rPr>
          </w:rPrChange>
        </w:rPr>
        <w:t>(</w:t>
      </w:r>
      <w:r w:rsidRPr="00A61C22">
        <w:rPr>
          <w:rStyle w:val="NormalTok"/>
          <w:lang w:val="fr-FR"/>
          <w:rPrChange w:author="Philippe Cornichet" w:date="2021-08-12T15:19:00Z" w:id="1400">
            <w:rPr>
              <w:rStyle w:val="NormalTok"/>
            </w:rPr>
          </w:rPrChange>
        </w:rPr>
        <w:t>isolate</w:t>
      </w:r>
      <w:r w:rsidRPr="00A61C22">
        <w:rPr>
          <w:rStyle w:val="OperatorTok"/>
          <w:lang w:val="fr-FR"/>
          <w:rPrChange w:author="Philippe Cornichet" w:date="2021-08-12T15:19:00Z" w:id="1401">
            <w:rPr>
              <w:rStyle w:val="OperatorTok"/>
            </w:rPr>
          </w:rPrChange>
        </w:rPr>
        <w:t>,</w:t>
      </w:r>
      <w:r w:rsidRPr="00A61C22">
        <w:rPr>
          <w:lang w:val="fr-FR"/>
          <w:rPrChange w:author="Philippe Cornichet" w:date="2021-08-12T15:19:00Z" w:id="1402">
            <w:rPr/>
          </w:rPrChange>
        </w:rPr>
        <w:br/>
      </w:r>
      <w:r w:rsidRPr="00A61C22">
        <w:rPr>
          <w:rStyle w:val="NormalTok"/>
          <w:lang w:val="fr-FR"/>
          <w:rPrChange w:author="Philippe Cornichet" w:date="2021-08-12T15:19:00Z" w:id="1403">
            <w:rPr>
              <w:rStyle w:val="NormalTok"/>
            </w:rPr>
          </w:rPrChange>
        </w:rPr>
        <w:t xml:space="preserve">                                </w:t>
      </w:r>
      <w:r w:rsidRPr="00A61C22">
        <w:rPr>
          <w:rStyle w:val="StringTok"/>
          <w:lang w:val="fr-FR"/>
          <w:rPrChange w:author="Philippe Cornichet" w:date="2021-08-12T15:19:00Z" w:id="1404">
            <w:rPr>
              <w:rStyle w:val="StringTok"/>
            </w:rPr>
          </w:rPrChange>
        </w:rPr>
        <w:t>"Must be 2 arguments entered"</w:t>
      </w:r>
      <w:r w:rsidRPr="00A61C22">
        <w:rPr>
          <w:rStyle w:val="OperatorTok"/>
          <w:lang w:val="fr-FR"/>
          <w:rPrChange w:author="Philippe Cornichet" w:date="2021-08-12T15:19:00Z" w:id="1405">
            <w:rPr>
              <w:rStyle w:val="OperatorTok"/>
            </w:rPr>
          </w:rPrChange>
        </w:rPr>
        <w:t>)</w:t>
      </w:r>
      <w:r w:rsidRPr="00A61C22">
        <w:rPr>
          <w:lang w:val="fr-FR"/>
          <w:rPrChange w:author="Philippe Cornichet" w:date="2021-08-12T15:19:00Z" w:id="1406">
            <w:rPr/>
          </w:rPrChange>
        </w:rPr>
        <w:br/>
      </w:r>
      <w:r w:rsidRPr="00A61C22">
        <w:rPr>
          <w:rStyle w:val="NormalTok"/>
          <w:lang w:val="fr-FR"/>
          <w:rPrChange w:author="Philippe Cornichet" w:date="2021-08-12T15:19:00Z" w:id="1407">
            <w:rPr>
              <w:rStyle w:val="NormalTok"/>
            </w:rPr>
          </w:rPrChange>
        </w:rPr>
        <w:t xml:space="preserve">                </w:t>
      </w:r>
      <w:r w:rsidRPr="00A61C22">
        <w:rPr>
          <w:rStyle w:val="OperatorTok"/>
          <w:lang w:val="fr-FR"/>
          <w:rPrChange w:author="Philippe Cornichet" w:date="2021-08-12T15:19:00Z" w:id="1408">
            <w:rPr>
              <w:rStyle w:val="OperatorTok"/>
            </w:rPr>
          </w:rPrChange>
        </w:rPr>
        <w:t>.</w:t>
      </w:r>
      <w:r w:rsidRPr="00A61C22">
        <w:rPr>
          <w:rStyle w:val="NormalTok"/>
          <w:lang w:val="fr-FR"/>
          <w:rPrChange w:author="Philippe Cornichet" w:date="2021-08-12T15:19:00Z" w:id="1409">
            <w:rPr>
              <w:rStyle w:val="NormalTok"/>
            </w:rPr>
          </w:rPrChange>
        </w:rPr>
        <w:t>ToLocalChecked</w:t>
      </w:r>
      <w:r w:rsidRPr="00A61C22">
        <w:rPr>
          <w:rStyle w:val="OperatorTok"/>
          <w:lang w:val="fr-FR"/>
          <w:rPrChange w:author="Philippe Cornichet" w:date="2021-08-12T15:19:00Z" w:id="1410">
            <w:rPr>
              <w:rStyle w:val="OperatorTok"/>
            </w:rPr>
          </w:rPrChange>
        </w:rPr>
        <w:t>()));</w:t>
      </w:r>
      <w:r w:rsidRPr="00A61C22">
        <w:rPr>
          <w:lang w:val="fr-FR"/>
          <w:rPrChange w:author="Philippe Cornichet" w:date="2021-08-12T15:19:00Z" w:id="1411">
            <w:rPr/>
          </w:rPrChange>
        </w:rPr>
        <w:br/>
      </w:r>
      <w:r w:rsidRPr="00A61C22">
        <w:rPr>
          <w:rStyle w:val="NormalTok"/>
          <w:lang w:val="fr-FR"/>
          <w:rPrChange w:author="Philippe Cornichet" w:date="2021-08-12T15:19:00Z" w:id="1412">
            <w:rPr>
              <w:rStyle w:val="NormalTok"/>
            </w:rPr>
          </w:rPrChange>
        </w:rPr>
        <w:lastRenderedPageBreak/>
        <w:t xml:space="preserve">        </w:t>
      </w:r>
      <w:r w:rsidRPr="00A61C22">
        <w:rPr>
          <w:rStyle w:val="ControlFlowTok"/>
          <w:lang w:val="fr-FR"/>
          <w:rPrChange w:author="Philippe Cornichet" w:date="2021-08-12T15:19:00Z" w:id="1413">
            <w:rPr>
              <w:rStyle w:val="ControlFlowTok"/>
            </w:rPr>
          </w:rPrChange>
        </w:rPr>
        <w:t>return</w:t>
      </w:r>
      <w:r w:rsidRPr="00A61C22">
        <w:rPr>
          <w:rStyle w:val="OperatorTok"/>
          <w:lang w:val="fr-FR"/>
          <w:rPrChange w:author="Philippe Cornichet" w:date="2021-08-12T15:19:00Z" w:id="1414">
            <w:rPr>
              <w:rStyle w:val="OperatorTok"/>
            </w:rPr>
          </w:rPrChange>
        </w:rPr>
        <w:t>;</w:t>
      </w:r>
      <w:r w:rsidRPr="00A61C22">
        <w:rPr>
          <w:lang w:val="fr-FR"/>
          <w:rPrChange w:author="Philippe Cornichet" w:date="2021-08-12T15:19:00Z" w:id="1415">
            <w:rPr/>
          </w:rPrChange>
        </w:rPr>
        <w:br/>
      </w:r>
      <w:r w:rsidRPr="00A61C22">
        <w:rPr>
          <w:rStyle w:val="NormalTok"/>
          <w:lang w:val="fr-FR"/>
          <w:rPrChange w:author="Philippe Cornichet" w:date="2021-08-12T15:19:00Z" w:id="1416">
            <w:rPr>
              <w:rStyle w:val="NormalTok"/>
            </w:rPr>
          </w:rPrChange>
        </w:rPr>
        <w:t xml:space="preserve">    </w:t>
      </w:r>
      <w:r w:rsidRPr="00A61C22">
        <w:rPr>
          <w:rStyle w:val="OperatorTok"/>
          <w:lang w:val="fr-FR"/>
          <w:rPrChange w:author="Philippe Cornichet" w:date="2021-08-12T15:19:00Z" w:id="1417">
            <w:rPr>
              <w:rStyle w:val="OperatorTok"/>
            </w:rPr>
          </w:rPrChange>
        </w:rPr>
        <w:t>}</w:t>
      </w:r>
      <w:r w:rsidRPr="00A61C22">
        <w:rPr>
          <w:lang w:val="fr-FR"/>
          <w:rPrChange w:author="Philippe Cornichet" w:date="2021-08-12T15:19:00Z" w:id="1418">
            <w:rPr/>
          </w:rPrChange>
        </w:rPr>
        <w:br/>
      </w:r>
      <w:r w:rsidRPr="00A61C22">
        <w:rPr>
          <w:rStyle w:val="NormalTok"/>
          <w:lang w:val="fr-FR"/>
          <w:rPrChange w:author="Philippe Cornichet" w:date="2021-08-12T15:19:00Z" w:id="1419">
            <w:rPr>
              <w:rStyle w:val="NormalTok"/>
            </w:rPr>
          </w:rPrChange>
        </w:rPr>
        <w:t xml:space="preserve">    </w:t>
      </w:r>
      <w:r w:rsidRPr="00A61C22">
        <w:rPr>
          <w:rStyle w:val="CommentTok"/>
          <w:lang w:val="fr-FR"/>
          <w:rPrChange w:author="Philippe Cornichet" w:date="2021-08-12T15:19:00Z" w:id="1420">
            <w:rPr>
              <w:rStyle w:val="CommentTok"/>
            </w:rPr>
          </w:rPrChange>
        </w:rPr>
        <w:t>// Check the argument types</w:t>
      </w:r>
      <w:r w:rsidRPr="00A61C22">
        <w:rPr>
          <w:lang w:val="fr-FR"/>
          <w:rPrChange w:author="Philippe Cornichet" w:date="2021-08-12T15:19:00Z" w:id="1421">
            <w:rPr/>
          </w:rPrChange>
        </w:rPr>
        <w:br/>
      </w:r>
      <w:r w:rsidRPr="00A61C22">
        <w:rPr>
          <w:rStyle w:val="NormalTok"/>
          <w:lang w:val="fr-FR"/>
          <w:rPrChange w:author="Philippe Cornichet" w:date="2021-08-12T15:19:00Z" w:id="1422">
            <w:rPr>
              <w:rStyle w:val="NormalTok"/>
            </w:rPr>
          </w:rPrChange>
        </w:rPr>
        <w:t xml:space="preserve">    </w:t>
      </w:r>
      <w:r w:rsidRPr="00A61C22">
        <w:rPr>
          <w:rStyle w:val="ControlFlowTok"/>
          <w:lang w:val="fr-FR"/>
          <w:rPrChange w:author="Philippe Cornichet" w:date="2021-08-12T15:19:00Z" w:id="1423">
            <w:rPr>
              <w:rStyle w:val="ControlFlowTok"/>
            </w:rPr>
          </w:rPrChange>
        </w:rPr>
        <w:t>if</w:t>
      </w:r>
      <w:r w:rsidRPr="00A61C22">
        <w:rPr>
          <w:rStyle w:val="NormalTok"/>
          <w:lang w:val="fr-FR"/>
          <w:rPrChange w:author="Philippe Cornichet" w:date="2021-08-12T15:19:00Z" w:id="1424">
            <w:rPr>
              <w:rStyle w:val="NormalTok"/>
            </w:rPr>
          </w:rPrChange>
        </w:rPr>
        <w:t xml:space="preserve"> </w:t>
      </w:r>
      <w:r w:rsidRPr="00A61C22">
        <w:rPr>
          <w:rStyle w:val="OperatorTok"/>
          <w:lang w:val="fr-FR"/>
          <w:rPrChange w:author="Philippe Cornichet" w:date="2021-08-12T15:19:00Z" w:id="1425">
            <w:rPr>
              <w:rStyle w:val="OperatorTok"/>
            </w:rPr>
          </w:rPrChange>
        </w:rPr>
        <w:t>(!</w:t>
      </w:r>
      <w:r w:rsidRPr="00A61C22">
        <w:rPr>
          <w:rStyle w:val="NormalTok"/>
          <w:lang w:val="fr-FR"/>
          <w:rPrChange w:author="Philippe Cornichet" w:date="2021-08-12T15:19:00Z" w:id="1426">
            <w:rPr>
              <w:rStyle w:val="NormalTok"/>
            </w:rPr>
          </w:rPrChange>
        </w:rPr>
        <w:t>args</w:t>
      </w:r>
      <w:r w:rsidRPr="00A61C22">
        <w:rPr>
          <w:rStyle w:val="OperatorTok"/>
          <w:lang w:val="fr-FR"/>
          <w:rPrChange w:author="Philippe Cornichet" w:date="2021-08-12T15:19:00Z" w:id="1427">
            <w:rPr>
              <w:rStyle w:val="OperatorTok"/>
            </w:rPr>
          </w:rPrChange>
        </w:rPr>
        <w:t>[</w:t>
      </w:r>
      <w:r w:rsidRPr="00A61C22">
        <w:rPr>
          <w:rStyle w:val="DecValTok"/>
          <w:lang w:val="fr-FR"/>
          <w:rPrChange w:author="Philippe Cornichet" w:date="2021-08-12T15:19:00Z" w:id="1428">
            <w:rPr>
              <w:rStyle w:val="DecValTok"/>
            </w:rPr>
          </w:rPrChange>
        </w:rPr>
        <w:t>0</w:t>
      </w:r>
      <w:r w:rsidRPr="00A61C22">
        <w:rPr>
          <w:rStyle w:val="OperatorTok"/>
          <w:lang w:val="fr-FR"/>
          <w:rPrChange w:author="Philippe Cornichet" w:date="2021-08-12T15:19:00Z" w:id="1429">
            <w:rPr>
              <w:rStyle w:val="OperatorTok"/>
            </w:rPr>
          </w:rPrChange>
        </w:rPr>
        <w:t>]-&gt;</w:t>
      </w:r>
      <w:r w:rsidRPr="00A61C22">
        <w:rPr>
          <w:rStyle w:val="NormalTok"/>
          <w:lang w:val="fr-FR"/>
          <w:rPrChange w:author="Philippe Cornichet" w:date="2021-08-12T15:19:00Z" w:id="1430">
            <w:rPr>
              <w:rStyle w:val="NormalTok"/>
            </w:rPr>
          </w:rPrChange>
        </w:rPr>
        <w:t>IsNumber</w:t>
      </w:r>
      <w:r w:rsidRPr="00A61C22">
        <w:rPr>
          <w:rStyle w:val="OperatorTok"/>
          <w:lang w:val="fr-FR"/>
          <w:rPrChange w:author="Philippe Cornichet" w:date="2021-08-12T15:19:00Z" w:id="1431">
            <w:rPr>
              <w:rStyle w:val="OperatorTok"/>
            </w:rPr>
          </w:rPrChange>
        </w:rPr>
        <w:t>()</w:t>
      </w:r>
      <w:r w:rsidRPr="00A61C22">
        <w:rPr>
          <w:rStyle w:val="NormalTok"/>
          <w:lang w:val="fr-FR"/>
          <w:rPrChange w:author="Philippe Cornichet" w:date="2021-08-12T15:19:00Z" w:id="1432">
            <w:rPr>
              <w:rStyle w:val="NormalTok"/>
            </w:rPr>
          </w:rPrChange>
        </w:rPr>
        <w:t xml:space="preserve"> </w:t>
      </w:r>
      <w:r w:rsidRPr="00A61C22">
        <w:rPr>
          <w:rStyle w:val="OperatorTok"/>
          <w:lang w:val="fr-FR"/>
          <w:rPrChange w:author="Philippe Cornichet" w:date="2021-08-12T15:19:00Z" w:id="1433">
            <w:rPr>
              <w:rStyle w:val="OperatorTok"/>
            </w:rPr>
          </w:rPrChange>
        </w:rPr>
        <w:t>||</w:t>
      </w:r>
      <w:r w:rsidRPr="00A61C22">
        <w:rPr>
          <w:rStyle w:val="NormalTok"/>
          <w:lang w:val="fr-FR"/>
          <w:rPrChange w:author="Philippe Cornichet" w:date="2021-08-12T15:19:00Z" w:id="1434">
            <w:rPr>
              <w:rStyle w:val="NormalTok"/>
            </w:rPr>
          </w:rPrChange>
        </w:rPr>
        <w:t xml:space="preserve"> </w:t>
      </w:r>
      <w:r w:rsidRPr="00A61C22">
        <w:rPr>
          <w:rStyle w:val="OperatorTok"/>
          <w:lang w:val="fr-FR"/>
          <w:rPrChange w:author="Philippe Cornichet" w:date="2021-08-12T15:19:00Z" w:id="1435">
            <w:rPr>
              <w:rStyle w:val="OperatorTok"/>
            </w:rPr>
          </w:rPrChange>
        </w:rPr>
        <w:t>!</w:t>
      </w:r>
      <w:r w:rsidRPr="00A61C22">
        <w:rPr>
          <w:rStyle w:val="NormalTok"/>
          <w:lang w:val="fr-FR"/>
          <w:rPrChange w:author="Philippe Cornichet" w:date="2021-08-12T15:19:00Z" w:id="1436">
            <w:rPr>
              <w:rStyle w:val="NormalTok"/>
            </w:rPr>
          </w:rPrChange>
        </w:rPr>
        <w:t>args</w:t>
      </w:r>
      <w:r w:rsidRPr="00A61C22">
        <w:rPr>
          <w:rStyle w:val="OperatorTok"/>
          <w:lang w:val="fr-FR"/>
          <w:rPrChange w:author="Philippe Cornichet" w:date="2021-08-12T15:19:00Z" w:id="1437">
            <w:rPr>
              <w:rStyle w:val="OperatorTok"/>
            </w:rPr>
          </w:rPrChange>
        </w:rPr>
        <w:t>[</w:t>
      </w:r>
      <w:r w:rsidRPr="00A61C22">
        <w:rPr>
          <w:rStyle w:val="DecValTok"/>
          <w:lang w:val="fr-FR"/>
          <w:rPrChange w:author="Philippe Cornichet" w:date="2021-08-12T15:19:00Z" w:id="1438">
            <w:rPr>
              <w:rStyle w:val="DecValTok"/>
            </w:rPr>
          </w:rPrChange>
        </w:rPr>
        <w:t>1</w:t>
      </w:r>
      <w:r w:rsidRPr="00A61C22">
        <w:rPr>
          <w:rStyle w:val="OperatorTok"/>
          <w:lang w:val="fr-FR"/>
          <w:rPrChange w:author="Philippe Cornichet" w:date="2021-08-12T15:19:00Z" w:id="1439">
            <w:rPr>
              <w:rStyle w:val="OperatorTok"/>
            </w:rPr>
          </w:rPrChange>
        </w:rPr>
        <w:t>]-&gt;</w:t>
      </w:r>
      <w:r w:rsidRPr="00A61C22">
        <w:rPr>
          <w:rStyle w:val="NormalTok"/>
          <w:lang w:val="fr-FR"/>
          <w:rPrChange w:author="Philippe Cornichet" w:date="2021-08-12T15:19:00Z" w:id="1440">
            <w:rPr>
              <w:rStyle w:val="NormalTok"/>
            </w:rPr>
          </w:rPrChange>
        </w:rPr>
        <w:t>IsNumber</w:t>
      </w:r>
      <w:r w:rsidRPr="00A61C22">
        <w:rPr>
          <w:rStyle w:val="OperatorTok"/>
          <w:lang w:val="fr-FR"/>
          <w:rPrChange w:author="Philippe Cornichet" w:date="2021-08-12T15:19:00Z" w:id="1441">
            <w:rPr>
              <w:rStyle w:val="OperatorTok"/>
            </w:rPr>
          </w:rPrChange>
        </w:rPr>
        <w:t>())</w:t>
      </w:r>
      <w:r w:rsidRPr="00A61C22">
        <w:rPr>
          <w:lang w:val="fr-FR"/>
          <w:rPrChange w:author="Philippe Cornichet" w:date="2021-08-12T15:19:00Z" w:id="1442">
            <w:rPr/>
          </w:rPrChange>
        </w:rPr>
        <w:br/>
      </w:r>
      <w:r w:rsidRPr="00A61C22">
        <w:rPr>
          <w:rStyle w:val="NormalTok"/>
          <w:lang w:val="fr-FR"/>
          <w:rPrChange w:author="Philippe Cornichet" w:date="2021-08-12T15:19:00Z" w:id="1443">
            <w:rPr>
              <w:rStyle w:val="NormalTok"/>
            </w:rPr>
          </w:rPrChange>
        </w:rPr>
        <w:t xml:space="preserve">    </w:t>
      </w:r>
      <w:r w:rsidRPr="00A61C22">
        <w:rPr>
          <w:rStyle w:val="OperatorTok"/>
          <w:lang w:val="fr-FR"/>
          <w:rPrChange w:author="Philippe Cornichet" w:date="2021-08-12T15:19:00Z" w:id="1444">
            <w:rPr>
              <w:rStyle w:val="OperatorTok"/>
            </w:rPr>
          </w:rPrChange>
        </w:rPr>
        <w:t>{</w:t>
      </w:r>
      <w:r w:rsidRPr="00A61C22">
        <w:rPr>
          <w:lang w:val="fr-FR"/>
          <w:rPrChange w:author="Philippe Cornichet" w:date="2021-08-12T15:19:00Z" w:id="1445">
            <w:rPr/>
          </w:rPrChange>
        </w:rPr>
        <w:br/>
      </w:r>
      <w:r w:rsidRPr="00A61C22">
        <w:rPr>
          <w:rStyle w:val="NormalTok"/>
          <w:lang w:val="fr-FR"/>
          <w:rPrChange w:author="Philippe Cornichet" w:date="2021-08-12T15:19:00Z" w:id="1446">
            <w:rPr>
              <w:rStyle w:val="NormalTok"/>
            </w:rPr>
          </w:rPrChange>
        </w:rPr>
        <w:t xml:space="preserve">        isolate</w:t>
      </w:r>
      <w:r w:rsidRPr="00A61C22">
        <w:rPr>
          <w:rStyle w:val="OperatorTok"/>
          <w:lang w:val="fr-FR"/>
          <w:rPrChange w:author="Philippe Cornichet" w:date="2021-08-12T15:19:00Z" w:id="1447">
            <w:rPr>
              <w:rStyle w:val="OperatorTok"/>
            </w:rPr>
          </w:rPrChange>
        </w:rPr>
        <w:t>-&gt;</w:t>
      </w:r>
      <w:r w:rsidRPr="00A61C22">
        <w:rPr>
          <w:rStyle w:val="NormalTok"/>
          <w:lang w:val="fr-FR"/>
          <w:rPrChange w:author="Philippe Cornichet" w:date="2021-08-12T15:19:00Z" w:id="1448">
            <w:rPr>
              <w:rStyle w:val="NormalTok"/>
            </w:rPr>
          </w:rPrChange>
        </w:rPr>
        <w:t>ThrowException</w:t>
      </w:r>
      <w:r w:rsidRPr="00A61C22">
        <w:rPr>
          <w:rStyle w:val="OperatorTok"/>
          <w:lang w:val="fr-FR"/>
          <w:rPrChange w:author="Philippe Cornichet" w:date="2021-08-12T15:19:00Z" w:id="1449">
            <w:rPr>
              <w:rStyle w:val="OperatorTok"/>
            </w:rPr>
          </w:rPrChange>
        </w:rPr>
        <w:t>(</w:t>
      </w:r>
      <w:r w:rsidRPr="00A61C22">
        <w:rPr>
          <w:rStyle w:val="NormalTok"/>
          <w:lang w:val="fr-FR"/>
          <w:rPrChange w:author="Philippe Cornichet" w:date="2021-08-12T15:19:00Z" w:id="1450">
            <w:rPr>
              <w:rStyle w:val="NormalTok"/>
            </w:rPr>
          </w:rPrChange>
        </w:rPr>
        <w:t>Exception</w:t>
      </w:r>
      <w:r w:rsidRPr="00A61C22">
        <w:rPr>
          <w:rStyle w:val="OperatorTok"/>
          <w:lang w:val="fr-FR"/>
          <w:rPrChange w:author="Philippe Cornichet" w:date="2021-08-12T15:19:00Z" w:id="1451">
            <w:rPr>
              <w:rStyle w:val="OperatorTok"/>
            </w:rPr>
          </w:rPrChange>
        </w:rPr>
        <w:t>::</w:t>
      </w:r>
      <w:r w:rsidRPr="00A61C22">
        <w:rPr>
          <w:rStyle w:val="NormalTok"/>
          <w:lang w:val="fr-FR"/>
          <w:rPrChange w:author="Philippe Cornichet" w:date="2021-08-12T15:19:00Z" w:id="1452">
            <w:rPr>
              <w:rStyle w:val="NormalTok"/>
            </w:rPr>
          </w:rPrChange>
        </w:rPr>
        <w:t>TypeError</w:t>
      </w:r>
      <w:r w:rsidRPr="00A61C22">
        <w:rPr>
          <w:rStyle w:val="OperatorTok"/>
          <w:lang w:val="fr-FR"/>
          <w:rPrChange w:author="Philippe Cornichet" w:date="2021-08-12T15:19:00Z" w:id="1453">
            <w:rPr>
              <w:rStyle w:val="OperatorTok"/>
            </w:rPr>
          </w:rPrChange>
        </w:rPr>
        <w:t>(</w:t>
      </w:r>
      <w:r w:rsidRPr="00A61C22">
        <w:rPr>
          <w:lang w:val="fr-FR"/>
          <w:rPrChange w:author="Philippe Cornichet" w:date="2021-08-12T15:19:00Z" w:id="1454">
            <w:rPr/>
          </w:rPrChange>
        </w:rPr>
        <w:br/>
      </w:r>
      <w:r w:rsidRPr="00A61C22">
        <w:rPr>
          <w:rStyle w:val="NormalTok"/>
          <w:lang w:val="fr-FR"/>
          <w:rPrChange w:author="Philippe Cornichet" w:date="2021-08-12T15:19:00Z" w:id="1455">
            <w:rPr>
              <w:rStyle w:val="NormalTok"/>
            </w:rPr>
          </w:rPrChange>
        </w:rPr>
        <w:t xml:space="preserve">            String</w:t>
      </w:r>
      <w:r w:rsidRPr="00A61C22">
        <w:rPr>
          <w:rStyle w:val="OperatorTok"/>
          <w:lang w:val="fr-FR"/>
          <w:rPrChange w:author="Philippe Cornichet" w:date="2021-08-12T15:19:00Z" w:id="1456">
            <w:rPr>
              <w:rStyle w:val="OperatorTok"/>
            </w:rPr>
          </w:rPrChange>
        </w:rPr>
        <w:t>::</w:t>
      </w:r>
      <w:r w:rsidRPr="00A61C22">
        <w:rPr>
          <w:rStyle w:val="NormalTok"/>
          <w:lang w:val="fr-FR"/>
          <w:rPrChange w:author="Philippe Cornichet" w:date="2021-08-12T15:19:00Z" w:id="1457">
            <w:rPr>
              <w:rStyle w:val="NormalTok"/>
            </w:rPr>
          </w:rPrChange>
        </w:rPr>
        <w:t>NewFromUtf8</w:t>
      </w:r>
      <w:r w:rsidRPr="00A61C22">
        <w:rPr>
          <w:rStyle w:val="OperatorTok"/>
          <w:lang w:val="fr-FR"/>
          <w:rPrChange w:author="Philippe Cornichet" w:date="2021-08-12T15:19:00Z" w:id="1458">
            <w:rPr>
              <w:rStyle w:val="OperatorTok"/>
            </w:rPr>
          </w:rPrChange>
        </w:rPr>
        <w:t>(</w:t>
      </w:r>
      <w:r w:rsidRPr="00A61C22">
        <w:rPr>
          <w:rStyle w:val="NormalTok"/>
          <w:lang w:val="fr-FR"/>
          <w:rPrChange w:author="Philippe Cornichet" w:date="2021-08-12T15:19:00Z" w:id="1459">
            <w:rPr>
              <w:rStyle w:val="NormalTok"/>
            </w:rPr>
          </w:rPrChange>
        </w:rPr>
        <w:t>isolate</w:t>
      </w:r>
      <w:r w:rsidRPr="00A61C22">
        <w:rPr>
          <w:rStyle w:val="OperatorTok"/>
          <w:lang w:val="fr-FR"/>
          <w:rPrChange w:author="Philippe Cornichet" w:date="2021-08-12T15:19:00Z" w:id="1460">
            <w:rPr>
              <w:rStyle w:val="OperatorTok"/>
            </w:rPr>
          </w:rPrChange>
        </w:rPr>
        <w:t>,</w:t>
      </w:r>
      <w:r w:rsidRPr="00A61C22">
        <w:rPr>
          <w:lang w:val="fr-FR"/>
          <w:rPrChange w:author="Philippe Cornichet" w:date="2021-08-12T15:19:00Z" w:id="1461">
            <w:rPr/>
          </w:rPrChange>
        </w:rPr>
        <w:br/>
      </w:r>
      <w:r w:rsidRPr="00A61C22">
        <w:rPr>
          <w:rStyle w:val="NormalTok"/>
          <w:lang w:val="fr-FR"/>
          <w:rPrChange w:author="Philippe Cornichet" w:date="2021-08-12T15:19:00Z" w:id="1462">
            <w:rPr>
              <w:rStyle w:val="NormalTok"/>
            </w:rPr>
          </w:rPrChange>
        </w:rPr>
        <w:t xml:space="preserve">                                </w:t>
      </w:r>
      <w:r w:rsidRPr="00A61C22">
        <w:rPr>
          <w:rStyle w:val="StringTok"/>
          <w:lang w:val="fr-FR"/>
          <w:rPrChange w:author="Philippe Cornichet" w:date="2021-08-12T15:19:00Z" w:id="1463">
            <w:rPr>
              <w:rStyle w:val="StringTok"/>
            </w:rPr>
          </w:rPrChange>
        </w:rPr>
        <w:t>"Argument type musts be number"</w:t>
      </w:r>
      <w:r w:rsidRPr="00A61C22">
        <w:rPr>
          <w:rStyle w:val="OperatorTok"/>
          <w:lang w:val="fr-FR"/>
          <w:rPrChange w:author="Philippe Cornichet" w:date="2021-08-12T15:19:00Z" w:id="1464">
            <w:rPr>
              <w:rStyle w:val="OperatorTok"/>
            </w:rPr>
          </w:rPrChange>
        </w:rPr>
        <w:t>)</w:t>
      </w:r>
      <w:r w:rsidRPr="00A61C22">
        <w:rPr>
          <w:lang w:val="fr-FR"/>
          <w:rPrChange w:author="Philippe Cornichet" w:date="2021-08-12T15:19:00Z" w:id="1465">
            <w:rPr/>
          </w:rPrChange>
        </w:rPr>
        <w:br/>
      </w:r>
      <w:r w:rsidRPr="00A61C22">
        <w:rPr>
          <w:rStyle w:val="NormalTok"/>
          <w:lang w:val="fr-FR"/>
          <w:rPrChange w:author="Philippe Cornichet" w:date="2021-08-12T15:19:00Z" w:id="1466">
            <w:rPr>
              <w:rStyle w:val="NormalTok"/>
            </w:rPr>
          </w:rPrChange>
        </w:rPr>
        <w:t xml:space="preserve">                </w:t>
      </w:r>
      <w:r w:rsidRPr="00A61C22">
        <w:rPr>
          <w:rStyle w:val="OperatorTok"/>
          <w:lang w:val="fr-FR"/>
          <w:rPrChange w:author="Philippe Cornichet" w:date="2021-08-12T15:19:00Z" w:id="1467">
            <w:rPr>
              <w:rStyle w:val="OperatorTok"/>
            </w:rPr>
          </w:rPrChange>
        </w:rPr>
        <w:t>.</w:t>
      </w:r>
      <w:r w:rsidRPr="00A61C22">
        <w:rPr>
          <w:rStyle w:val="NormalTok"/>
          <w:lang w:val="fr-FR"/>
          <w:rPrChange w:author="Philippe Cornichet" w:date="2021-08-12T15:19:00Z" w:id="1468">
            <w:rPr>
              <w:rStyle w:val="NormalTok"/>
            </w:rPr>
          </w:rPrChange>
        </w:rPr>
        <w:t>ToLocalChecked</w:t>
      </w:r>
      <w:r w:rsidRPr="00A61C22">
        <w:rPr>
          <w:rStyle w:val="OperatorTok"/>
          <w:lang w:val="fr-FR"/>
          <w:rPrChange w:author="Philippe Cornichet" w:date="2021-08-12T15:19:00Z" w:id="1469">
            <w:rPr>
              <w:rStyle w:val="OperatorTok"/>
            </w:rPr>
          </w:rPrChange>
        </w:rPr>
        <w:t>()));</w:t>
      </w:r>
      <w:r w:rsidRPr="00A61C22">
        <w:rPr>
          <w:lang w:val="fr-FR"/>
          <w:rPrChange w:author="Philippe Cornichet" w:date="2021-08-12T15:19:00Z" w:id="1470">
            <w:rPr/>
          </w:rPrChange>
        </w:rPr>
        <w:br/>
      </w:r>
      <w:r w:rsidRPr="00A61C22">
        <w:rPr>
          <w:rStyle w:val="NormalTok"/>
          <w:lang w:val="fr-FR"/>
          <w:rPrChange w:author="Philippe Cornichet" w:date="2021-08-12T15:19:00Z" w:id="1471">
            <w:rPr>
              <w:rStyle w:val="NormalTok"/>
            </w:rPr>
          </w:rPrChange>
        </w:rPr>
        <w:t xml:space="preserve">        </w:t>
      </w:r>
      <w:r w:rsidRPr="00A61C22">
        <w:rPr>
          <w:rStyle w:val="ControlFlowTok"/>
          <w:lang w:val="fr-FR"/>
          <w:rPrChange w:author="Philippe Cornichet" w:date="2021-08-12T15:19:00Z" w:id="1472">
            <w:rPr>
              <w:rStyle w:val="ControlFlowTok"/>
            </w:rPr>
          </w:rPrChange>
        </w:rPr>
        <w:t>return</w:t>
      </w:r>
      <w:r w:rsidRPr="00A61C22">
        <w:rPr>
          <w:rStyle w:val="OperatorTok"/>
          <w:lang w:val="fr-FR"/>
          <w:rPrChange w:author="Philippe Cornichet" w:date="2021-08-12T15:19:00Z" w:id="1473">
            <w:rPr>
              <w:rStyle w:val="OperatorTok"/>
            </w:rPr>
          </w:rPrChange>
        </w:rPr>
        <w:t>;</w:t>
      </w:r>
      <w:r w:rsidRPr="00A61C22">
        <w:rPr>
          <w:lang w:val="fr-FR"/>
          <w:rPrChange w:author="Philippe Cornichet" w:date="2021-08-12T15:19:00Z" w:id="1474">
            <w:rPr/>
          </w:rPrChange>
        </w:rPr>
        <w:br/>
      </w:r>
      <w:r w:rsidRPr="00A61C22">
        <w:rPr>
          <w:rStyle w:val="NormalTok"/>
          <w:lang w:val="fr-FR"/>
          <w:rPrChange w:author="Philippe Cornichet" w:date="2021-08-12T15:19:00Z" w:id="1475">
            <w:rPr>
              <w:rStyle w:val="NormalTok"/>
            </w:rPr>
          </w:rPrChange>
        </w:rPr>
        <w:t xml:space="preserve">    </w:t>
      </w:r>
      <w:r w:rsidRPr="00A61C22">
        <w:rPr>
          <w:rStyle w:val="OperatorTok"/>
          <w:lang w:val="fr-FR"/>
          <w:rPrChange w:author="Philippe Cornichet" w:date="2021-08-12T15:19:00Z" w:id="1476">
            <w:rPr>
              <w:rStyle w:val="OperatorTok"/>
            </w:rPr>
          </w:rPrChange>
        </w:rPr>
        <w:t>}</w:t>
      </w:r>
      <w:r w:rsidRPr="00A61C22">
        <w:rPr>
          <w:lang w:val="fr-FR"/>
          <w:rPrChange w:author="Philippe Cornichet" w:date="2021-08-12T15:19:00Z" w:id="1477">
            <w:rPr/>
          </w:rPrChange>
        </w:rPr>
        <w:br/>
      </w:r>
      <w:r w:rsidRPr="00A61C22">
        <w:rPr>
          <w:rStyle w:val="NormalTok"/>
          <w:lang w:val="fr-FR"/>
          <w:rPrChange w:author="Philippe Cornichet" w:date="2021-08-12T15:19:00Z" w:id="1478">
            <w:rPr>
              <w:rStyle w:val="NormalTok"/>
            </w:rPr>
          </w:rPrChange>
        </w:rPr>
        <w:t xml:space="preserve">    </w:t>
      </w:r>
      <w:r w:rsidRPr="00A61C22">
        <w:rPr>
          <w:rStyle w:val="CommentTok"/>
          <w:lang w:val="fr-FR"/>
          <w:rPrChange w:author="Philippe Cornichet" w:date="2021-08-12T15:19:00Z" w:id="1479">
            <w:rPr>
              <w:rStyle w:val="CommentTok"/>
            </w:rPr>
          </w:rPrChange>
        </w:rPr>
        <w:t>//Perform the operation</w:t>
      </w:r>
      <w:r w:rsidRPr="00A61C22">
        <w:rPr>
          <w:lang w:val="fr-FR"/>
          <w:rPrChange w:author="Philippe Cornichet" w:date="2021-08-12T15:19:00Z" w:id="1480">
            <w:rPr/>
          </w:rPrChange>
        </w:rPr>
        <w:br/>
      </w:r>
      <w:r w:rsidRPr="00A61C22">
        <w:rPr>
          <w:rStyle w:val="NormalTok"/>
          <w:lang w:val="fr-FR"/>
          <w:rPrChange w:author="Philippe Cornichet" w:date="2021-08-12T15:19:00Z" w:id="1481">
            <w:rPr>
              <w:rStyle w:val="NormalTok"/>
            </w:rPr>
          </w:rPrChange>
        </w:rPr>
        <w:t xml:space="preserve">    </w:t>
      </w:r>
      <w:r w:rsidRPr="00A61C22">
        <w:rPr>
          <w:rStyle w:val="DataTypeTok"/>
          <w:lang w:val="fr-FR"/>
          <w:rPrChange w:author="Philippe Cornichet" w:date="2021-08-12T15:19:00Z" w:id="1482">
            <w:rPr>
              <w:rStyle w:val="DataTypeTok"/>
            </w:rPr>
          </w:rPrChange>
        </w:rPr>
        <w:t>bool</w:t>
      </w:r>
      <w:r w:rsidRPr="00A61C22">
        <w:rPr>
          <w:rStyle w:val="NormalTok"/>
          <w:lang w:val="fr-FR"/>
          <w:rPrChange w:author="Philippe Cornichet" w:date="2021-08-12T15:19:00Z" w:id="1483">
            <w:rPr>
              <w:rStyle w:val="NormalTok"/>
            </w:rPr>
          </w:rPrChange>
        </w:rPr>
        <w:t xml:space="preserve"> compare </w:t>
      </w:r>
      <w:r w:rsidRPr="00A61C22">
        <w:rPr>
          <w:rStyle w:val="OperatorTok"/>
          <w:lang w:val="fr-FR"/>
          <w:rPrChange w:author="Philippe Cornichet" w:date="2021-08-12T15:19:00Z" w:id="1484">
            <w:rPr>
              <w:rStyle w:val="OperatorTok"/>
            </w:rPr>
          </w:rPrChange>
        </w:rPr>
        <w:t>=</w:t>
      </w:r>
      <w:r w:rsidRPr="00A61C22">
        <w:rPr>
          <w:rStyle w:val="NormalTok"/>
          <w:lang w:val="fr-FR"/>
          <w:rPrChange w:author="Philippe Cornichet" w:date="2021-08-12T15:19:00Z" w:id="1485">
            <w:rPr>
              <w:rStyle w:val="NormalTok"/>
            </w:rPr>
          </w:rPrChange>
        </w:rPr>
        <w:t xml:space="preserve"> args</w:t>
      </w:r>
      <w:r w:rsidRPr="00A61C22">
        <w:rPr>
          <w:rStyle w:val="OperatorTok"/>
          <w:lang w:val="fr-FR"/>
          <w:rPrChange w:author="Philippe Cornichet" w:date="2021-08-12T15:19:00Z" w:id="1486">
            <w:rPr>
              <w:rStyle w:val="OperatorTok"/>
            </w:rPr>
          </w:rPrChange>
        </w:rPr>
        <w:t>[</w:t>
      </w:r>
      <w:r w:rsidRPr="00A61C22">
        <w:rPr>
          <w:rStyle w:val="DecValTok"/>
          <w:lang w:val="fr-FR"/>
          <w:rPrChange w:author="Philippe Cornichet" w:date="2021-08-12T15:19:00Z" w:id="1487">
            <w:rPr>
              <w:rStyle w:val="DecValTok"/>
            </w:rPr>
          </w:rPrChange>
        </w:rPr>
        <w:t>0</w:t>
      </w:r>
      <w:r w:rsidRPr="00A61C22">
        <w:rPr>
          <w:rStyle w:val="OperatorTok"/>
          <w:lang w:val="fr-FR"/>
          <w:rPrChange w:author="Philippe Cornichet" w:date="2021-08-12T15:19:00Z" w:id="1488">
            <w:rPr>
              <w:rStyle w:val="OperatorTok"/>
            </w:rPr>
          </w:rPrChange>
        </w:rPr>
        <w:t>].</w:t>
      </w:r>
      <w:r w:rsidRPr="00A61C22">
        <w:rPr>
          <w:rStyle w:val="NormalTok"/>
          <w:lang w:val="fr-FR"/>
          <w:rPrChange w:author="Philippe Cornichet" w:date="2021-08-12T15:19:00Z" w:id="1489">
            <w:rPr>
              <w:rStyle w:val="NormalTok"/>
            </w:rPr>
          </w:rPrChange>
        </w:rPr>
        <w:t>As</w:t>
      </w:r>
      <w:r w:rsidRPr="00A61C22">
        <w:rPr>
          <w:rStyle w:val="OperatorTok"/>
          <w:lang w:val="fr-FR"/>
          <w:rPrChange w:author="Philippe Cornichet" w:date="2021-08-12T15:19:00Z" w:id="1490">
            <w:rPr>
              <w:rStyle w:val="OperatorTok"/>
            </w:rPr>
          </w:rPrChange>
        </w:rPr>
        <w:t>&lt;</w:t>
      </w:r>
      <w:r w:rsidRPr="00A61C22">
        <w:rPr>
          <w:rStyle w:val="NormalTok"/>
          <w:lang w:val="fr-FR"/>
          <w:rPrChange w:author="Philippe Cornichet" w:date="2021-08-12T15:19:00Z" w:id="1491">
            <w:rPr>
              <w:rStyle w:val="NormalTok"/>
            </w:rPr>
          </w:rPrChange>
        </w:rPr>
        <w:t>Number</w:t>
      </w:r>
      <w:r w:rsidRPr="00A61C22">
        <w:rPr>
          <w:rStyle w:val="OperatorTok"/>
          <w:lang w:val="fr-FR"/>
          <w:rPrChange w:author="Philippe Cornichet" w:date="2021-08-12T15:19:00Z" w:id="1492">
            <w:rPr>
              <w:rStyle w:val="OperatorTok"/>
            </w:rPr>
          </w:rPrChange>
        </w:rPr>
        <w:t>&gt;()-&gt;</w:t>
      </w:r>
      <w:r w:rsidRPr="00A61C22">
        <w:rPr>
          <w:rStyle w:val="NormalTok"/>
          <w:lang w:val="fr-FR"/>
          <w:rPrChange w:author="Philippe Cornichet" w:date="2021-08-12T15:19:00Z" w:id="1493">
            <w:rPr>
              <w:rStyle w:val="NormalTok"/>
            </w:rPr>
          </w:rPrChange>
        </w:rPr>
        <w:t>Value</w:t>
      </w:r>
      <w:r w:rsidRPr="00A61C22">
        <w:rPr>
          <w:rStyle w:val="OperatorTok"/>
          <w:lang w:val="fr-FR"/>
          <w:rPrChange w:author="Philippe Cornichet" w:date="2021-08-12T15:19:00Z" w:id="1494">
            <w:rPr>
              <w:rStyle w:val="OperatorTok"/>
            </w:rPr>
          </w:rPrChange>
        </w:rPr>
        <w:t>()</w:t>
      </w:r>
      <w:r w:rsidRPr="00A61C22">
        <w:rPr>
          <w:rStyle w:val="NormalTok"/>
          <w:lang w:val="fr-FR"/>
          <w:rPrChange w:author="Philippe Cornichet" w:date="2021-08-12T15:19:00Z" w:id="1495">
            <w:rPr>
              <w:rStyle w:val="NormalTok"/>
            </w:rPr>
          </w:rPrChange>
        </w:rPr>
        <w:t xml:space="preserve"> </w:t>
      </w:r>
      <w:r w:rsidRPr="00A61C22">
        <w:rPr>
          <w:rStyle w:val="OperatorTok"/>
          <w:lang w:val="fr-FR"/>
          <w:rPrChange w:author="Philippe Cornichet" w:date="2021-08-12T15:19:00Z" w:id="1496">
            <w:rPr>
              <w:rStyle w:val="OperatorTok"/>
            </w:rPr>
          </w:rPrChange>
        </w:rPr>
        <w:t>==</w:t>
      </w:r>
      <w:r w:rsidRPr="00A61C22">
        <w:rPr>
          <w:rStyle w:val="NormalTok"/>
          <w:lang w:val="fr-FR"/>
          <w:rPrChange w:author="Philippe Cornichet" w:date="2021-08-12T15:19:00Z" w:id="1497">
            <w:rPr>
              <w:rStyle w:val="NormalTok"/>
            </w:rPr>
          </w:rPrChange>
        </w:rPr>
        <w:t xml:space="preserve"> args</w:t>
      </w:r>
      <w:r w:rsidRPr="00A61C22">
        <w:rPr>
          <w:rStyle w:val="OperatorTok"/>
          <w:lang w:val="fr-FR"/>
          <w:rPrChange w:author="Philippe Cornichet" w:date="2021-08-12T15:19:00Z" w:id="1498">
            <w:rPr>
              <w:rStyle w:val="OperatorTok"/>
            </w:rPr>
          </w:rPrChange>
        </w:rPr>
        <w:t>[</w:t>
      </w:r>
      <w:r w:rsidRPr="00A61C22">
        <w:rPr>
          <w:rStyle w:val="DecValTok"/>
          <w:lang w:val="fr-FR"/>
          <w:rPrChange w:author="Philippe Cornichet" w:date="2021-08-12T15:19:00Z" w:id="1499">
            <w:rPr>
              <w:rStyle w:val="DecValTok"/>
            </w:rPr>
          </w:rPrChange>
        </w:rPr>
        <w:t>1</w:t>
      </w:r>
      <w:r w:rsidRPr="00A61C22">
        <w:rPr>
          <w:rStyle w:val="OperatorTok"/>
          <w:lang w:val="fr-FR"/>
          <w:rPrChange w:author="Philippe Cornichet" w:date="2021-08-12T15:19:00Z" w:id="1500">
            <w:rPr>
              <w:rStyle w:val="OperatorTok"/>
            </w:rPr>
          </w:rPrChange>
        </w:rPr>
        <w:t>].</w:t>
      </w:r>
      <w:r w:rsidRPr="00A61C22">
        <w:rPr>
          <w:rStyle w:val="NormalTok"/>
          <w:lang w:val="fr-FR"/>
          <w:rPrChange w:author="Philippe Cornichet" w:date="2021-08-12T15:19:00Z" w:id="1501">
            <w:rPr>
              <w:rStyle w:val="NormalTok"/>
            </w:rPr>
          </w:rPrChange>
        </w:rPr>
        <w:t>As</w:t>
      </w:r>
      <w:r w:rsidRPr="00A61C22">
        <w:rPr>
          <w:rStyle w:val="OperatorTok"/>
          <w:lang w:val="fr-FR"/>
          <w:rPrChange w:author="Philippe Cornichet" w:date="2021-08-12T15:19:00Z" w:id="1502">
            <w:rPr>
              <w:rStyle w:val="OperatorTok"/>
            </w:rPr>
          </w:rPrChange>
        </w:rPr>
        <w:t>&lt;</w:t>
      </w:r>
      <w:r w:rsidRPr="00A61C22">
        <w:rPr>
          <w:rStyle w:val="NormalTok"/>
          <w:lang w:val="fr-FR"/>
          <w:rPrChange w:author="Philippe Cornichet" w:date="2021-08-12T15:19:00Z" w:id="1503">
            <w:rPr>
              <w:rStyle w:val="NormalTok"/>
            </w:rPr>
          </w:rPrChange>
        </w:rPr>
        <w:t>Number</w:t>
      </w:r>
      <w:r w:rsidRPr="00A61C22">
        <w:rPr>
          <w:rStyle w:val="OperatorTok"/>
          <w:lang w:val="fr-FR"/>
          <w:rPrChange w:author="Philippe Cornichet" w:date="2021-08-12T15:19:00Z" w:id="1504">
            <w:rPr>
              <w:rStyle w:val="OperatorTok"/>
            </w:rPr>
          </w:rPrChange>
        </w:rPr>
        <w:t>&gt;()-&gt;</w:t>
      </w:r>
      <w:r w:rsidRPr="00A61C22">
        <w:rPr>
          <w:rStyle w:val="NormalTok"/>
          <w:lang w:val="fr-FR"/>
          <w:rPrChange w:author="Philippe Cornichet" w:date="2021-08-12T15:19:00Z" w:id="1505">
            <w:rPr>
              <w:rStyle w:val="NormalTok"/>
            </w:rPr>
          </w:rPrChange>
        </w:rPr>
        <w:t>Value</w:t>
      </w:r>
      <w:r w:rsidRPr="00A61C22">
        <w:rPr>
          <w:rStyle w:val="OperatorTok"/>
          <w:lang w:val="fr-FR"/>
          <w:rPrChange w:author="Philippe Cornichet" w:date="2021-08-12T15:19:00Z" w:id="1506">
            <w:rPr>
              <w:rStyle w:val="OperatorTok"/>
            </w:rPr>
          </w:rPrChange>
        </w:rPr>
        <w:t>();</w:t>
      </w:r>
      <w:r w:rsidRPr="00A61C22">
        <w:rPr>
          <w:lang w:val="fr-FR"/>
          <w:rPrChange w:author="Philippe Cornichet" w:date="2021-08-12T15:19:00Z" w:id="1507">
            <w:rPr/>
          </w:rPrChange>
        </w:rPr>
        <w:br/>
      </w:r>
      <w:r w:rsidRPr="00A61C22">
        <w:rPr>
          <w:rStyle w:val="NormalTok"/>
          <w:lang w:val="fr-FR"/>
          <w:rPrChange w:author="Philippe Cornichet" w:date="2021-08-12T15:19:00Z" w:id="1508">
            <w:rPr>
              <w:rStyle w:val="NormalTok"/>
            </w:rPr>
          </w:rPrChange>
        </w:rPr>
        <w:t xml:space="preserve">    </w:t>
      </w:r>
      <w:r w:rsidRPr="00A61C22">
        <w:rPr>
          <w:rStyle w:val="CommentTok"/>
          <w:lang w:val="fr-FR"/>
          <w:rPrChange w:author="Philippe Cornichet" w:date="2021-08-12T15:19:00Z" w:id="1509">
            <w:rPr>
              <w:rStyle w:val="CommentTok"/>
            </w:rPr>
          </w:rPrChange>
        </w:rPr>
        <w:t>// Set the return value</w:t>
      </w:r>
      <w:r w:rsidRPr="00A61C22">
        <w:rPr>
          <w:lang w:val="fr-FR"/>
          <w:rPrChange w:author="Philippe Cornichet" w:date="2021-08-12T15:19:00Z" w:id="1510">
            <w:rPr/>
          </w:rPrChange>
        </w:rPr>
        <w:br/>
      </w:r>
      <w:r w:rsidRPr="00A61C22">
        <w:rPr>
          <w:rStyle w:val="NormalTok"/>
          <w:lang w:val="fr-FR"/>
          <w:rPrChange w:author="Philippe Cornichet" w:date="2021-08-12T15:19:00Z" w:id="1511">
            <w:rPr>
              <w:rStyle w:val="NormalTok"/>
            </w:rPr>
          </w:rPrChange>
        </w:rPr>
        <w:t xml:space="preserve">    args</w:t>
      </w:r>
      <w:r w:rsidRPr="00A61C22">
        <w:rPr>
          <w:rStyle w:val="OperatorTok"/>
          <w:lang w:val="fr-FR"/>
          <w:rPrChange w:author="Philippe Cornichet" w:date="2021-08-12T15:19:00Z" w:id="1512">
            <w:rPr>
              <w:rStyle w:val="OperatorTok"/>
            </w:rPr>
          </w:rPrChange>
        </w:rPr>
        <w:t>.</w:t>
      </w:r>
      <w:r w:rsidRPr="00A61C22">
        <w:rPr>
          <w:rStyle w:val="NormalTok"/>
          <w:lang w:val="fr-FR"/>
          <w:rPrChange w:author="Philippe Cornichet" w:date="2021-08-12T15:19:00Z" w:id="1513">
            <w:rPr>
              <w:rStyle w:val="NormalTok"/>
            </w:rPr>
          </w:rPrChange>
        </w:rPr>
        <w:t>GetReturnValue</w:t>
      </w:r>
      <w:r w:rsidRPr="00A61C22">
        <w:rPr>
          <w:rStyle w:val="OperatorTok"/>
          <w:lang w:val="fr-FR"/>
          <w:rPrChange w:author="Philippe Cornichet" w:date="2021-08-12T15:19:00Z" w:id="1514">
            <w:rPr>
              <w:rStyle w:val="OperatorTok"/>
            </w:rPr>
          </w:rPrChange>
        </w:rPr>
        <w:t>()</w:t>
      </w:r>
      <w:r w:rsidRPr="00A61C22">
        <w:rPr>
          <w:lang w:val="fr-FR"/>
          <w:rPrChange w:author="Philippe Cornichet" w:date="2021-08-12T15:19:00Z" w:id="1515">
            <w:rPr/>
          </w:rPrChange>
        </w:rPr>
        <w:br/>
      </w:r>
      <w:r w:rsidRPr="00A61C22">
        <w:rPr>
          <w:rStyle w:val="NormalTok"/>
          <w:lang w:val="fr-FR"/>
          <w:rPrChange w:author="Philippe Cornichet" w:date="2021-08-12T15:19:00Z" w:id="1516">
            <w:rPr>
              <w:rStyle w:val="NormalTok"/>
            </w:rPr>
          </w:rPrChange>
        </w:rPr>
        <w:t xml:space="preserve">        </w:t>
      </w:r>
      <w:r w:rsidRPr="00A61C22">
        <w:rPr>
          <w:rStyle w:val="OperatorTok"/>
          <w:lang w:val="fr-FR"/>
          <w:rPrChange w:author="Philippe Cornichet" w:date="2021-08-12T15:19:00Z" w:id="1517">
            <w:rPr>
              <w:rStyle w:val="OperatorTok"/>
            </w:rPr>
          </w:rPrChange>
        </w:rPr>
        <w:t>.</w:t>
      </w:r>
      <w:r w:rsidRPr="00A61C22">
        <w:rPr>
          <w:rStyle w:val="NormalTok"/>
          <w:lang w:val="fr-FR"/>
          <w:rPrChange w:author="Philippe Cornichet" w:date="2021-08-12T15:19:00Z" w:id="1518">
            <w:rPr>
              <w:rStyle w:val="NormalTok"/>
            </w:rPr>
          </w:rPrChange>
        </w:rPr>
        <w:t>Set</w:t>
      </w:r>
      <w:r w:rsidRPr="00A61C22">
        <w:rPr>
          <w:rStyle w:val="OperatorTok"/>
          <w:lang w:val="fr-FR"/>
          <w:rPrChange w:author="Philippe Cornichet" w:date="2021-08-12T15:19:00Z" w:id="1519">
            <w:rPr>
              <w:rStyle w:val="OperatorTok"/>
            </w:rPr>
          </w:rPrChange>
        </w:rPr>
        <w:t>(</w:t>
      </w:r>
      <w:r w:rsidRPr="00A61C22">
        <w:rPr>
          <w:rStyle w:val="NormalTok"/>
          <w:lang w:val="fr-FR"/>
          <w:rPrChange w:author="Philippe Cornichet" w:date="2021-08-12T15:19:00Z" w:id="1520">
            <w:rPr>
              <w:rStyle w:val="NormalTok"/>
            </w:rPr>
          </w:rPrChange>
        </w:rPr>
        <w:t>compare</w:t>
      </w:r>
      <w:r w:rsidRPr="00A61C22">
        <w:rPr>
          <w:rStyle w:val="OperatorTok"/>
          <w:lang w:val="fr-FR"/>
          <w:rPrChange w:author="Philippe Cornichet" w:date="2021-08-12T15:19:00Z" w:id="1521">
            <w:rPr>
              <w:rStyle w:val="OperatorTok"/>
            </w:rPr>
          </w:rPrChange>
        </w:rPr>
        <w:t>);</w:t>
      </w:r>
      <w:r w:rsidRPr="00A61C22">
        <w:rPr>
          <w:lang w:val="fr-FR"/>
          <w:rPrChange w:author="Philippe Cornichet" w:date="2021-08-12T15:19:00Z" w:id="1522">
            <w:rPr/>
          </w:rPrChange>
        </w:rPr>
        <w:br/>
      </w:r>
      <w:r w:rsidRPr="00A61C22">
        <w:rPr>
          <w:rStyle w:val="OperatorTok"/>
          <w:lang w:val="fr-FR"/>
          <w:rPrChange w:author="Philippe Cornichet" w:date="2021-08-12T15:19:00Z" w:id="1523">
            <w:rPr>
              <w:rStyle w:val="OperatorTok"/>
            </w:rPr>
          </w:rPrChange>
        </w:rPr>
        <w:t>};</w:t>
      </w:r>
      <w:r w:rsidRPr="00A61C22">
        <w:rPr>
          <w:lang w:val="fr-FR"/>
          <w:rPrChange w:author="Philippe Cornichet" w:date="2021-08-12T15:19:00Z" w:id="1524">
            <w:rPr/>
          </w:rPrChange>
        </w:rPr>
        <w:br/>
      </w:r>
      <w:r w:rsidRPr="00A61C22">
        <w:rPr>
          <w:lang w:val="fr-FR"/>
          <w:rPrChange w:author="Philippe Cornichet" w:date="2021-08-12T15:19:00Z" w:id="1525">
            <w:rPr/>
          </w:rPrChange>
        </w:rPr>
        <w:br/>
      </w:r>
      <w:r w:rsidRPr="00A61C22">
        <w:rPr>
          <w:rStyle w:val="DataTypeTok"/>
          <w:lang w:val="fr-FR"/>
          <w:rPrChange w:author="Philippe Cornichet" w:date="2021-08-12T15:19:00Z" w:id="1526">
            <w:rPr>
              <w:rStyle w:val="DataTypeTok"/>
            </w:rPr>
          </w:rPrChange>
        </w:rPr>
        <w:t>void</w:t>
      </w:r>
      <w:r w:rsidRPr="00A61C22">
        <w:rPr>
          <w:rStyle w:val="NormalTok"/>
          <w:lang w:val="fr-FR"/>
          <w:rPrChange w:author="Philippe Cornichet" w:date="2021-08-12T15:19:00Z" w:id="1527">
            <w:rPr>
              <w:rStyle w:val="NormalTok"/>
            </w:rPr>
          </w:rPrChange>
        </w:rPr>
        <w:t xml:space="preserve"> Initialize</w:t>
      </w:r>
      <w:r w:rsidRPr="00A61C22">
        <w:rPr>
          <w:rStyle w:val="OperatorTok"/>
          <w:lang w:val="fr-FR"/>
          <w:rPrChange w:author="Philippe Cornichet" w:date="2021-08-12T15:19:00Z" w:id="1528">
            <w:rPr>
              <w:rStyle w:val="OperatorTok"/>
            </w:rPr>
          </w:rPrChange>
        </w:rPr>
        <w:t>(</w:t>
      </w:r>
      <w:r w:rsidRPr="00A61C22">
        <w:rPr>
          <w:rStyle w:val="NormalTok"/>
          <w:lang w:val="fr-FR"/>
          <w:rPrChange w:author="Philippe Cornichet" w:date="2021-08-12T15:19:00Z" w:id="1529">
            <w:rPr>
              <w:rStyle w:val="NormalTok"/>
            </w:rPr>
          </w:rPrChange>
        </w:rPr>
        <w:t>Local</w:t>
      </w:r>
      <w:r w:rsidRPr="00A61C22">
        <w:rPr>
          <w:rStyle w:val="OperatorTok"/>
          <w:lang w:val="fr-FR"/>
          <w:rPrChange w:author="Philippe Cornichet" w:date="2021-08-12T15:19:00Z" w:id="1530">
            <w:rPr>
              <w:rStyle w:val="OperatorTok"/>
            </w:rPr>
          </w:rPrChange>
        </w:rPr>
        <w:t>&lt;</w:t>
      </w:r>
      <w:r w:rsidRPr="00A61C22">
        <w:rPr>
          <w:rStyle w:val="NormalTok"/>
          <w:lang w:val="fr-FR"/>
          <w:rPrChange w:author="Philippe Cornichet" w:date="2021-08-12T15:19:00Z" w:id="1531">
            <w:rPr>
              <w:rStyle w:val="NormalTok"/>
            </w:rPr>
          </w:rPrChange>
        </w:rPr>
        <w:t>Object</w:t>
      </w:r>
      <w:r w:rsidRPr="00A61C22">
        <w:rPr>
          <w:rStyle w:val="OperatorTok"/>
          <w:lang w:val="fr-FR"/>
          <w:rPrChange w:author="Philippe Cornichet" w:date="2021-08-12T15:19:00Z" w:id="1532">
            <w:rPr>
              <w:rStyle w:val="OperatorTok"/>
            </w:rPr>
          </w:rPrChange>
        </w:rPr>
        <w:t>&gt;</w:t>
      </w:r>
      <w:r w:rsidRPr="00A61C22">
        <w:rPr>
          <w:rStyle w:val="NormalTok"/>
          <w:lang w:val="fr-FR"/>
          <w:rPrChange w:author="Philippe Cornichet" w:date="2021-08-12T15:19:00Z" w:id="1533">
            <w:rPr>
              <w:rStyle w:val="NormalTok"/>
            </w:rPr>
          </w:rPrChange>
        </w:rPr>
        <w:t xml:space="preserve"> exports</w:t>
      </w:r>
      <w:r w:rsidRPr="00A61C22">
        <w:rPr>
          <w:rStyle w:val="OperatorTok"/>
          <w:lang w:val="fr-FR"/>
          <w:rPrChange w:author="Philippe Cornichet" w:date="2021-08-12T15:19:00Z" w:id="1534">
            <w:rPr>
              <w:rStyle w:val="OperatorTok"/>
            </w:rPr>
          </w:rPrChange>
        </w:rPr>
        <w:t>)</w:t>
      </w:r>
      <w:r w:rsidRPr="00A61C22">
        <w:rPr>
          <w:lang w:val="fr-FR"/>
          <w:rPrChange w:author="Philippe Cornichet" w:date="2021-08-12T15:19:00Z" w:id="1535">
            <w:rPr/>
          </w:rPrChange>
        </w:rPr>
        <w:br/>
      </w:r>
      <w:r w:rsidRPr="00A61C22">
        <w:rPr>
          <w:rStyle w:val="OperatorTok"/>
          <w:lang w:val="fr-FR"/>
          <w:rPrChange w:author="Philippe Cornichet" w:date="2021-08-12T15:19:00Z" w:id="1536">
            <w:rPr>
              <w:rStyle w:val="OperatorTok"/>
            </w:rPr>
          </w:rPrChange>
        </w:rPr>
        <w:t>{</w:t>
      </w:r>
      <w:r w:rsidRPr="00A61C22">
        <w:rPr>
          <w:lang w:val="fr-FR"/>
          <w:rPrChange w:author="Philippe Cornichet" w:date="2021-08-12T15:19:00Z" w:id="1537">
            <w:rPr/>
          </w:rPrChange>
        </w:rPr>
        <w:br/>
      </w:r>
      <w:r w:rsidRPr="00A61C22">
        <w:rPr>
          <w:rStyle w:val="NormalTok"/>
          <w:lang w:val="fr-FR"/>
          <w:rPrChange w:author="Philippe Cornichet" w:date="2021-08-12T15:19:00Z" w:id="1538">
            <w:rPr>
              <w:rStyle w:val="NormalTok"/>
            </w:rPr>
          </w:rPrChange>
        </w:rPr>
        <w:t xml:space="preserve">    NODE_SET_METHOD</w:t>
      </w:r>
      <w:r w:rsidRPr="00A61C22">
        <w:rPr>
          <w:rStyle w:val="OperatorTok"/>
          <w:lang w:val="fr-FR"/>
          <w:rPrChange w:author="Philippe Cornichet" w:date="2021-08-12T15:19:00Z" w:id="1539">
            <w:rPr>
              <w:rStyle w:val="OperatorTok"/>
            </w:rPr>
          </w:rPrChange>
        </w:rPr>
        <w:t>(</w:t>
      </w:r>
      <w:r w:rsidRPr="00A61C22">
        <w:rPr>
          <w:rStyle w:val="NormalTok"/>
          <w:lang w:val="fr-FR"/>
          <w:rPrChange w:author="Philippe Cornichet" w:date="2021-08-12T15:19:00Z" w:id="1540">
            <w:rPr>
              <w:rStyle w:val="NormalTok"/>
            </w:rPr>
          </w:rPrChange>
        </w:rPr>
        <w:t>exports</w:t>
      </w:r>
      <w:r w:rsidRPr="00A61C22">
        <w:rPr>
          <w:rStyle w:val="OperatorTok"/>
          <w:lang w:val="fr-FR"/>
          <w:rPrChange w:author="Philippe Cornichet" w:date="2021-08-12T15:19:00Z" w:id="1541">
            <w:rPr>
              <w:rStyle w:val="OperatorTok"/>
            </w:rPr>
          </w:rPrChange>
        </w:rPr>
        <w:t>,</w:t>
      </w:r>
      <w:r w:rsidRPr="00A61C22">
        <w:rPr>
          <w:rStyle w:val="NormalTok"/>
          <w:lang w:val="fr-FR"/>
          <w:rPrChange w:author="Philippe Cornichet" w:date="2021-08-12T15:19:00Z" w:id="1542">
            <w:rPr>
              <w:rStyle w:val="NormalTok"/>
            </w:rPr>
          </w:rPrChange>
        </w:rPr>
        <w:t xml:space="preserve"> </w:t>
      </w:r>
      <w:r w:rsidRPr="00A61C22">
        <w:rPr>
          <w:rStyle w:val="StringTok"/>
          <w:lang w:val="fr-FR"/>
          <w:rPrChange w:author="Philippe Cornichet" w:date="2021-08-12T15:19:00Z" w:id="1543">
            <w:rPr>
              <w:rStyle w:val="StringTok"/>
            </w:rPr>
          </w:rPrChange>
        </w:rPr>
        <w:t>"compare"</w:t>
      </w:r>
      <w:r w:rsidRPr="00A61C22">
        <w:rPr>
          <w:rStyle w:val="OperatorTok"/>
          <w:lang w:val="fr-FR"/>
          <w:rPrChange w:author="Philippe Cornichet" w:date="2021-08-12T15:19:00Z" w:id="1544">
            <w:rPr>
              <w:rStyle w:val="OperatorTok"/>
            </w:rPr>
          </w:rPrChange>
        </w:rPr>
        <w:t>,</w:t>
      </w:r>
      <w:r w:rsidRPr="00A61C22">
        <w:rPr>
          <w:rStyle w:val="NormalTok"/>
          <w:lang w:val="fr-FR"/>
          <w:rPrChange w:author="Philippe Cornichet" w:date="2021-08-12T15:19:00Z" w:id="1545">
            <w:rPr>
              <w:rStyle w:val="NormalTok"/>
            </w:rPr>
          </w:rPrChange>
        </w:rPr>
        <w:t xml:space="preserve"> Compare</w:t>
      </w:r>
      <w:r w:rsidRPr="00A61C22">
        <w:rPr>
          <w:rStyle w:val="OperatorTok"/>
          <w:lang w:val="fr-FR"/>
          <w:rPrChange w:author="Philippe Cornichet" w:date="2021-08-12T15:19:00Z" w:id="1546">
            <w:rPr>
              <w:rStyle w:val="OperatorTok"/>
            </w:rPr>
          </w:rPrChange>
        </w:rPr>
        <w:t>);</w:t>
      </w:r>
      <w:r w:rsidRPr="00A61C22">
        <w:rPr>
          <w:lang w:val="fr-FR"/>
          <w:rPrChange w:author="Philippe Cornichet" w:date="2021-08-12T15:19:00Z" w:id="1547">
            <w:rPr/>
          </w:rPrChange>
        </w:rPr>
        <w:br/>
      </w:r>
      <w:r w:rsidRPr="00A61C22">
        <w:rPr>
          <w:rStyle w:val="NormalTok"/>
          <w:lang w:val="fr-FR"/>
          <w:rPrChange w:author="Philippe Cornichet" w:date="2021-08-12T15:19:00Z" w:id="1548">
            <w:rPr>
              <w:rStyle w:val="NormalTok"/>
            </w:rPr>
          </w:rPrChange>
        </w:rPr>
        <w:t xml:space="preserve">    MyObject</w:t>
      </w:r>
      <w:r w:rsidRPr="00A61C22">
        <w:rPr>
          <w:rStyle w:val="OperatorTok"/>
          <w:lang w:val="fr-FR"/>
          <w:rPrChange w:author="Philippe Cornichet" w:date="2021-08-12T15:19:00Z" w:id="1549">
            <w:rPr>
              <w:rStyle w:val="OperatorTok"/>
            </w:rPr>
          </w:rPrChange>
        </w:rPr>
        <w:t>::</w:t>
      </w:r>
      <w:r w:rsidRPr="00A61C22">
        <w:rPr>
          <w:rStyle w:val="NormalTok"/>
          <w:lang w:val="fr-FR"/>
          <w:rPrChange w:author="Philippe Cornichet" w:date="2021-08-12T15:19:00Z" w:id="1550">
            <w:rPr>
              <w:rStyle w:val="NormalTok"/>
            </w:rPr>
          </w:rPrChange>
        </w:rPr>
        <w:t>Init</w:t>
      </w:r>
      <w:r w:rsidRPr="00A61C22">
        <w:rPr>
          <w:rStyle w:val="OperatorTok"/>
          <w:lang w:val="fr-FR"/>
          <w:rPrChange w:author="Philippe Cornichet" w:date="2021-08-12T15:19:00Z" w:id="1551">
            <w:rPr>
              <w:rStyle w:val="OperatorTok"/>
            </w:rPr>
          </w:rPrChange>
        </w:rPr>
        <w:t>(</w:t>
      </w:r>
      <w:r w:rsidRPr="00A61C22">
        <w:rPr>
          <w:rStyle w:val="NormalTok"/>
          <w:lang w:val="fr-FR"/>
          <w:rPrChange w:author="Philippe Cornichet" w:date="2021-08-12T15:19:00Z" w:id="1552">
            <w:rPr>
              <w:rStyle w:val="NormalTok"/>
            </w:rPr>
          </w:rPrChange>
        </w:rPr>
        <w:t>exports</w:t>
      </w:r>
      <w:r w:rsidRPr="00A61C22">
        <w:rPr>
          <w:rStyle w:val="OperatorTok"/>
          <w:lang w:val="fr-FR"/>
          <w:rPrChange w:author="Philippe Cornichet" w:date="2021-08-12T15:19:00Z" w:id="1553">
            <w:rPr>
              <w:rStyle w:val="OperatorTok"/>
            </w:rPr>
          </w:rPrChange>
        </w:rPr>
        <w:t>);</w:t>
      </w:r>
      <w:r w:rsidRPr="00A61C22">
        <w:rPr>
          <w:lang w:val="fr-FR"/>
          <w:rPrChange w:author="Philippe Cornichet" w:date="2021-08-12T15:19:00Z" w:id="1554">
            <w:rPr/>
          </w:rPrChange>
        </w:rPr>
        <w:br/>
      </w:r>
      <w:r w:rsidRPr="00A61C22">
        <w:rPr>
          <w:rStyle w:val="OperatorTok"/>
          <w:lang w:val="fr-FR"/>
          <w:rPrChange w:author="Philippe Cornichet" w:date="2021-08-12T15:19:00Z" w:id="1555">
            <w:rPr>
              <w:rStyle w:val="OperatorTok"/>
            </w:rPr>
          </w:rPrChange>
        </w:rPr>
        <w:t>}</w:t>
      </w:r>
      <w:r w:rsidRPr="00A61C22">
        <w:rPr>
          <w:lang w:val="fr-FR"/>
          <w:rPrChange w:author="Philippe Cornichet" w:date="2021-08-12T15:19:00Z" w:id="1556">
            <w:rPr/>
          </w:rPrChange>
        </w:rPr>
        <w:br/>
      </w:r>
      <w:r w:rsidRPr="00A61C22">
        <w:rPr>
          <w:lang w:val="fr-FR"/>
          <w:rPrChange w:author="Philippe Cornichet" w:date="2021-08-12T15:19:00Z" w:id="1557">
            <w:rPr/>
          </w:rPrChange>
        </w:rPr>
        <w:br/>
      </w:r>
      <w:r w:rsidRPr="00A61C22">
        <w:rPr>
          <w:rStyle w:val="NormalTok"/>
          <w:lang w:val="fr-FR"/>
          <w:rPrChange w:author="Philippe Cornichet" w:date="2021-08-12T15:19:00Z" w:id="1558">
            <w:rPr>
              <w:rStyle w:val="NormalTok"/>
            </w:rPr>
          </w:rPrChange>
        </w:rPr>
        <w:t>NODE_MODULE</w:t>
      </w:r>
      <w:r w:rsidRPr="00A61C22">
        <w:rPr>
          <w:rStyle w:val="OperatorTok"/>
          <w:lang w:val="fr-FR"/>
          <w:rPrChange w:author="Philippe Cornichet" w:date="2021-08-12T15:19:00Z" w:id="1559">
            <w:rPr>
              <w:rStyle w:val="OperatorTok"/>
            </w:rPr>
          </w:rPrChange>
        </w:rPr>
        <w:t>(</w:t>
      </w:r>
      <w:r w:rsidRPr="00A61C22">
        <w:rPr>
          <w:rStyle w:val="NormalTok"/>
          <w:lang w:val="fr-FR"/>
          <w:rPrChange w:author="Philippe Cornichet" w:date="2021-08-12T15:19:00Z" w:id="1560">
            <w:rPr>
              <w:rStyle w:val="NormalTok"/>
            </w:rPr>
          </w:rPrChange>
        </w:rPr>
        <w:t>NODE_GYP_MODULE_NAME</w:t>
      </w:r>
      <w:r w:rsidRPr="00A61C22">
        <w:rPr>
          <w:rStyle w:val="OperatorTok"/>
          <w:lang w:val="fr-FR"/>
          <w:rPrChange w:author="Philippe Cornichet" w:date="2021-08-12T15:19:00Z" w:id="1561">
            <w:rPr>
              <w:rStyle w:val="OperatorTok"/>
            </w:rPr>
          </w:rPrChange>
        </w:rPr>
        <w:t>,</w:t>
      </w:r>
      <w:r w:rsidRPr="00A61C22">
        <w:rPr>
          <w:rStyle w:val="NormalTok"/>
          <w:lang w:val="fr-FR"/>
          <w:rPrChange w:author="Philippe Cornichet" w:date="2021-08-12T15:19:00Z" w:id="1562">
            <w:rPr>
              <w:rStyle w:val="NormalTok"/>
            </w:rPr>
          </w:rPrChange>
        </w:rPr>
        <w:t xml:space="preserve"> Initialize</w:t>
      </w:r>
      <w:r w:rsidRPr="00A61C22">
        <w:rPr>
          <w:rStyle w:val="OperatorTok"/>
          <w:lang w:val="fr-FR"/>
          <w:rPrChange w:author="Philippe Cornichet" w:date="2021-08-12T15:19:00Z" w:id="1563">
            <w:rPr>
              <w:rStyle w:val="OperatorTok"/>
            </w:rPr>
          </w:rPrChange>
        </w:rPr>
        <w:t>)</w:t>
      </w:r>
    </w:p>
    <w:p w:rsidRPr="00A61C22" w:rsidR="00383E43" w:rsidRDefault="00A61C22" w14:paraId="74C8D9CA" w14:textId="77777777">
      <w:pPr>
        <w:pStyle w:val="FirstParagraph"/>
        <w:rPr>
          <w:lang w:val="fr-FR"/>
          <w:rPrChange w:author="Philippe Cornichet" w:date="2021-08-12T15:19:00Z" w:id="1564">
            <w:rPr/>
          </w:rPrChange>
        </w:rPr>
      </w:pPr>
      <w:r w:rsidRPr="00A61C22">
        <w:rPr>
          <w:lang w:val="fr-FR"/>
          <w:rPrChange w:author="Philippe Cornichet" w:date="2021-08-12T15:19:00Z" w:id="1565">
            <w:rPr/>
          </w:rPrChange>
        </w:rPr>
        <w:t>Bien que l’utilisation de la v8 soit le meilleur moyen de personnaliser nos fonctions pour développer des applications compliquées, ce n’est pas vraiment pratique pour un cas d’utilisation simple. Et comme la v8 est mise à jour presque deux fois par mois par Google, il est très difficile de maintenir ou de mettre à jour de manière stable notre programme. L’une des autres alternatives est donc N-API.</w:t>
      </w:r>
    </w:p>
    <w:p w:rsidRPr="00A61C22" w:rsidR="00383E43" w:rsidRDefault="00A61C22" w14:paraId="585817E3" w14:textId="77777777">
      <w:pPr>
        <w:pStyle w:val="Heading4"/>
        <w:rPr>
          <w:lang w:val="fr-FR"/>
          <w:rPrChange w:author="Philippe Cornichet" w:date="2021-08-12T15:19:00Z" w:id="1566">
            <w:rPr/>
          </w:rPrChange>
        </w:rPr>
      </w:pPr>
      <w:bookmarkStart w:name="n-api" w:id="1567"/>
      <w:bookmarkEnd w:id="1331"/>
      <w:r w:rsidRPr="00A61C22">
        <w:rPr>
          <w:lang w:val="fr-FR"/>
          <w:rPrChange w:author="Philippe Cornichet" w:date="2021-08-12T15:19:00Z" w:id="1568">
            <w:rPr/>
          </w:rPrChange>
        </w:rPr>
        <w:t>N-API</w:t>
      </w:r>
    </w:p>
    <w:p w:rsidRPr="00A61C22" w:rsidR="00383E43" w:rsidRDefault="00A61C22" w14:paraId="469942E5" w14:textId="77777777">
      <w:pPr>
        <w:pStyle w:val="FirstParagraph"/>
        <w:rPr>
          <w:lang w:val="fr-FR"/>
          <w:rPrChange w:author="Philippe Cornichet" w:date="2021-08-12T15:19:00Z" w:id="1569">
            <w:rPr/>
          </w:rPrChange>
        </w:rPr>
      </w:pPr>
      <w:r w:rsidRPr="00A61C22">
        <w:rPr>
          <w:lang w:val="fr-FR"/>
          <w:rPrChange w:author="Philippe Cornichet" w:date="2021-08-12T15:19:00Z" w:id="1570">
            <w:rPr/>
          </w:rPrChange>
        </w:rPr>
        <w:t>NAPI fournit une API ABI-stable qui peut être utilisée pour développer des modules complémentaires natifs pour Node.js, simplifiant la tâche de création et de prise en charge de ces modules complémentaires dans Node.js.</w:t>
      </w:r>
      <w:r w:rsidRPr="00A61C22">
        <w:rPr>
          <w:lang w:val="fr-FR"/>
          <w:rPrChange w:author="Philippe Cornichet" w:date="2021-08-12T15:19:00Z" w:id="1571">
            <w:rPr/>
          </w:rPrChange>
        </w:rPr>
        <w:br/>
      </w:r>
      <w:r w:rsidRPr="00A61C22">
        <w:rPr>
          <w:lang w:val="fr-FR"/>
          <w:rPrChange w:author="Philippe Cornichet" w:date="2021-08-12T15:19:00Z" w:id="1571">
            <w:rPr/>
          </w:rPrChange>
        </w:rPr>
        <w:t>Donc, j’ai retravaillé la fonction de comparaison et ajouté quelques fonctions supplémentaires dans ces nouveaux addons.</w:t>
      </w:r>
    </w:p>
    <w:p w:rsidRPr="00A61C22" w:rsidR="00383E43" w:rsidRDefault="00A61C22" w14:paraId="00A82675" w14:textId="77777777">
      <w:pPr>
        <w:pStyle w:val="SourceCode"/>
        <w:rPr>
          <w:lang w:val="fr-FR"/>
          <w:rPrChange w:author="Philippe Cornichet" w:date="2021-08-12T15:19:00Z" w:id="1572">
            <w:rPr/>
          </w:rPrChange>
        </w:rPr>
      </w:pPr>
      <w:r w:rsidRPr="00A61C22">
        <w:rPr>
          <w:rStyle w:val="CommentTok"/>
          <w:lang w:val="fr-FR"/>
          <w:rPrChange w:author="Philippe Cornichet" w:date="2021-08-12T15:19:00Z" w:id="1573">
            <w:rPr>
              <w:rStyle w:val="CommentTok"/>
            </w:rPr>
          </w:rPrChange>
        </w:rPr>
        <w:t>//addon.cc avec Napi</w:t>
      </w:r>
      <w:r w:rsidRPr="00A61C22">
        <w:rPr>
          <w:lang w:val="fr-FR"/>
          <w:rPrChange w:author="Philippe Cornichet" w:date="2021-08-12T15:19:00Z" w:id="1574">
            <w:rPr/>
          </w:rPrChange>
        </w:rPr>
        <w:br/>
      </w:r>
      <w:r w:rsidRPr="00A61C22">
        <w:rPr>
          <w:lang w:val="fr-FR"/>
          <w:rPrChange w:author="Philippe Cornichet" w:date="2021-08-12T15:19:00Z" w:id="1575">
            <w:rPr/>
          </w:rPrChange>
        </w:rPr>
        <w:br/>
      </w:r>
      <w:r w:rsidRPr="00A61C22">
        <w:rPr>
          <w:rStyle w:val="AttributeTok"/>
          <w:lang w:val="fr-FR"/>
          <w:rPrChange w:author="Philippe Cornichet" w:date="2021-08-12T15:19:00Z" w:id="1576">
            <w:rPr>
              <w:rStyle w:val="AttributeTok"/>
            </w:rPr>
          </w:rPrChange>
        </w:rPr>
        <w:t>static</w:t>
      </w:r>
      <w:r w:rsidRPr="00A61C22">
        <w:rPr>
          <w:rStyle w:val="NormalTok"/>
          <w:lang w:val="fr-FR"/>
          <w:rPrChange w:author="Philippe Cornichet" w:date="2021-08-12T15:19:00Z" w:id="1577">
            <w:rPr>
              <w:rStyle w:val="NormalTok"/>
            </w:rPr>
          </w:rPrChange>
        </w:rPr>
        <w:t xml:space="preserve"> Napi</w:t>
      </w:r>
      <w:r w:rsidRPr="00A61C22">
        <w:rPr>
          <w:rStyle w:val="OperatorTok"/>
          <w:lang w:val="fr-FR"/>
          <w:rPrChange w:author="Philippe Cornichet" w:date="2021-08-12T15:19:00Z" w:id="1578">
            <w:rPr>
              <w:rStyle w:val="OperatorTok"/>
            </w:rPr>
          </w:rPrChange>
        </w:rPr>
        <w:t>::</w:t>
      </w:r>
      <w:r w:rsidRPr="00A61C22">
        <w:rPr>
          <w:rStyle w:val="NormalTok"/>
          <w:lang w:val="fr-FR"/>
          <w:rPrChange w:author="Philippe Cornichet" w:date="2021-08-12T15:19:00Z" w:id="1579">
            <w:rPr>
              <w:rStyle w:val="NormalTok"/>
            </w:rPr>
          </w:rPrChange>
        </w:rPr>
        <w:t>Boolean Compare</w:t>
      </w:r>
      <w:r w:rsidRPr="00A61C22">
        <w:rPr>
          <w:rStyle w:val="OperatorTok"/>
          <w:lang w:val="fr-FR"/>
          <w:rPrChange w:author="Philippe Cornichet" w:date="2021-08-12T15:19:00Z" w:id="1580">
            <w:rPr>
              <w:rStyle w:val="OperatorTok"/>
            </w:rPr>
          </w:rPrChange>
        </w:rPr>
        <w:t>(</w:t>
      </w:r>
      <w:r w:rsidRPr="00A61C22">
        <w:rPr>
          <w:rStyle w:val="AttributeTok"/>
          <w:lang w:val="fr-FR"/>
          <w:rPrChange w:author="Philippe Cornichet" w:date="2021-08-12T15:19:00Z" w:id="1581">
            <w:rPr>
              <w:rStyle w:val="AttributeTok"/>
            </w:rPr>
          </w:rPrChange>
        </w:rPr>
        <w:t>const</w:t>
      </w:r>
      <w:r w:rsidRPr="00A61C22">
        <w:rPr>
          <w:rStyle w:val="NormalTok"/>
          <w:lang w:val="fr-FR"/>
          <w:rPrChange w:author="Philippe Cornichet" w:date="2021-08-12T15:19:00Z" w:id="1582">
            <w:rPr>
              <w:rStyle w:val="NormalTok"/>
            </w:rPr>
          </w:rPrChange>
        </w:rPr>
        <w:t xml:space="preserve"> Napi</w:t>
      </w:r>
      <w:r w:rsidRPr="00A61C22">
        <w:rPr>
          <w:rStyle w:val="OperatorTok"/>
          <w:lang w:val="fr-FR"/>
          <w:rPrChange w:author="Philippe Cornichet" w:date="2021-08-12T15:19:00Z" w:id="1583">
            <w:rPr>
              <w:rStyle w:val="OperatorTok"/>
            </w:rPr>
          </w:rPrChange>
        </w:rPr>
        <w:t>::</w:t>
      </w:r>
      <w:r w:rsidRPr="00A61C22">
        <w:rPr>
          <w:rStyle w:val="NormalTok"/>
          <w:lang w:val="fr-FR"/>
          <w:rPrChange w:author="Philippe Cornichet" w:date="2021-08-12T15:19:00Z" w:id="1584">
            <w:rPr>
              <w:rStyle w:val="NormalTok"/>
            </w:rPr>
          </w:rPrChange>
        </w:rPr>
        <w:t xml:space="preserve">CallbackInfo </w:t>
      </w:r>
      <w:r w:rsidRPr="00A61C22">
        <w:rPr>
          <w:rStyle w:val="OperatorTok"/>
          <w:lang w:val="fr-FR"/>
          <w:rPrChange w:author="Philippe Cornichet" w:date="2021-08-12T15:19:00Z" w:id="1585">
            <w:rPr>
              <w:rStyle w:val="OperatorTok"/>
            </w:rPr>
          </w:rPrChange>
        </w:rPr>
        <w:t>&amp;</w:t>
      </w:r>
      <w:r w:rsidRPr="00A61C22">
        <w:rPr>
          <w:rStyle w:val="NormalTok"/>
          <w:lang w:val="fr-FR"/>
          <w:rPrChange w:author="Philippe Cornichet" w:date="2021-08-12T15:19:00Z" w:id="1586">
            <w:rPr>
              <w:rStyle w:val="NormalTok"/>
            </w:rPr>
          </w:rPrChange>
        </w:rPr>
        <w:t>info</w:t>
      </w:r>
      <w:r w:rsidRPr="00A61C22">
        <w:rPr>
          <w:rStyle w:val="OperatorTok"/>
          <w:lang w:val="fr-FR"/>
          <w:rPrChange w:author="Philippe Cornichet" w:date="2021-08-12T15:19:00Z" w:id="1587">
            <w:rPr>
              <w:rStyle w:val="OperatorTok"/>
            </w:rPr>
          </w:rPrChange>
        </w:rPr>
        <w:t>)</w:t>
      </w:r>
      <w:r w:rsidRPr="00A61C22">
        <w:rPr>
          <w:lang w:val="fr-FR"/>
          <w:rPrChange w:author="Philippe Cornichet" w:date="2021-08-12T15:19:00Z" w:id="1588">
            <w:rPr/>
          </w:rPrChange>
        </w:rPr>
        <w:br/>
      </w:r>
      <w:r w:rsidRPr="00A61C22">
        <w:rPr>
          <w:rStyle w:val="OperatorTok"/>
          <w:lang w:val="fr-FR"/>
          <w:rPrChange w:author="Philippe Cornichet" w:date="2021-08-12T15:19:00Z" w:id="1589">
            <w:rPr>
              <w:rStyle w:val="OperatorTok"/>
            </w:rPr>
          </w:rPrChange>
        </w:rPr>
        <w:t>{</w:t>
      </w:r>
      <w:r w:rsidRPr="00A61C22">
        <w:rPr>
          <w:lang w:val="fr-FR"/>
          <w:rPrChange w:author="Philippe Cornichet" w:date="2021-08-12T15:19:00Z" w:id="1590">
            <w:rPr/>
          </w:rPrChange>
        </w:rPr>
        <w:br/>
      </w:r>
      <w:r w:rsidRPr="00A61C22">
        <w:rPr>
          <w:rStyle w:val="NormalTok"/>
          <w:lang w:val="fr-FR"/>
          <w:rPrChange w:author="Philippe Cornichet" w:date="2021-08-12T15:19:00Z" w:id="1591">
            <w:rPr>
              <w:rStyle w:val="NormalTok"/>
            </w:rPr>
          </w:rPrChange>
        </w:rPr>
        <w:t xml:space="preserve">    </w:t>
      </w:r>
      <w:r w:rsidRPr="00A61C22">
        <w:rPr>
          <w:rStyle w:val="CommentTok"/>
          <w:lang w:val="fr-FR"/>
          <w:rPrChange w:author="Philippe Cornichet" w:date="2021-08-12T15:19:00Z" w:id="1592">
            <w:rPr>
              <w:rStyle w:val="CommentTok"/>
            </w:rPr>
          </w:rPrChange>
        </w:rPr>
        <w:t>// 2 args input, verify if they're the same value</w:t>
      </w:r>
      <w:r w:rsidRPr="00A61C22">
        <w:rPr>
          <w:lang w:val="fr-FR"/>
          <w:rPrChange w:author="Philippe Cornichet" w:date="2021-08-12T15:19:00Z" w:id="1593">
            <w:rPr/>
          </w:rPrChange>
        </w:rPr>
        <w:br/>
      </w:r>
      <w:r w:rsidRPr="00A61C22">
        <w:rPr>
          <w:rStyle w:val="NormalTok"/>
          <w:lang w:val="fr-FR"/>
          <w:rPrChange w:author="Philippe Cornichet" w:date="2021-08-12T15:19:00Z" w:id="1594">
            <w:rPr>
              <w:rStyle w:val="NormalTok"/>
            </w:rPr>
          </w:rPrChange>
        </w:rPr>
        <w:t xml:space="preserve">    Napi</w:t>
      </w:r>
      <w:r w:rsidRPr="00A61C22">
        <w:rPr>
          <w:rStyle w:val="OperatorTok"/>
          <w:lang w:val="fr-FR"/>
          <w:rPrChange w:author="Philippe Cornichet" w:date="2021-08-12T15:19:00Z" w:id="1595">
            <w:rPr>
              <w:rStyle w:val="OperatorTok"/>
            </w:rPr>
          </w:rPrChange>
        </w:rPr>
        <w:t>::</w:t>
      </w:r>
      <w:r w:rsidRPr="00A61C22">
        <w:rPr>
          <w:rStyle w:val="NormalTok"/>
          <w:lang w:val="fr-FR"/>
          <w:rPrChange w:author="Philippe Cornichet" w:date="2021-08-12T15:19:00Z" w:id="1596">
            <w:rPr>
              <w:rStyle w:val="NormalTok"/>
            </w:rPr>
          </w:rPrChange>
        </w:rPr>
        <w:t xml:space="preserve">Env env </w:t>
      </w:r>
      <w:r w:rsidRPr="00A61C22">
        <w:rPr>
          <w:rStyle w:val="OperatorTok"/>
          <w:lang w:val="fr-FR"/>
          <w:rPrChange w:author="Philippe Cornichet" w:date="2021-08-12T15:19:00Z" w:id="1597">
            <w:rPr>
              <w:rStyle w:val="OperatorTok"/>
            </w:rPr>
          </w:rPrChange>
        </w:rPr>
        <w:t>=</w:t>
      </w:r>
      <w:r w:rsidRPr="00A61C22">
        <w:rPr>
          <w:rStyle w:val="NormalTok"/>
          <w:lang w:val="fr-FR"/>
          <w:rPrChange w:author="Philippe Cornichet" w:date="2021-08-12T15:19:00Z" w:id="1598">
            <w:rPr>
              <w:rStyle w:val="NormalTok"/>
            </w:rPr>
          </w:rPrChange>
        </w:rPr>
        <w:t xml:space="preserve"> info</w:t>
      </w:r>
      <w:r w:rsidRPr="00A61C22">
        <w:rPr>
          <w:rStyle w:val="OperatorTok"/>
          <w:lang w:val="fr-FR"/>
          <w:rPrChange w:author="Philippe Cornichet" w:date="2021-08-12T15:19:00Z" w:id="1599">
            <w:rPr>
              <w:rStyle w:val="OperatorTok"/>
            </w:rPr>
          </w:rPrChange>
        </w:rPr>
        <w:t>.</w:t>
      </w:r>
      <w:r w:rsidRPr="00A61C22">
        <w:rPr>
          <w:rStyle w:val="NormalTok"/>
          <w:lang w:val="fr-FR"/>
          <w:rPrChange w:author="Philippe Cornichet" w:date="2021-08-12T15:19:00Z" w:id="1600">
            <w:rPr>
              <w:rStyle w:val="NormalTok"/>
            </w:rPr>
          </w:rPrChange>
        </w:rPr>
        <w:t>Env</w:t>
      </w:r>
      <w:r w:rsidRPr="00A61C22">
        <w:rPr>
          <w:rStyle w:val="OperatorTok"/>
          <w:lang w:val="fr-FR"/>
          <w:rPrChange w:author="Philippe Cornichet" w:date="2021-08-12T15:19:00Z" w:id="1601">
            <w:rPr>
              <w:rStyle w:val="OperatorTok"/>
            </w:rPr>
          </w:rPrChange>
        </w:rPr>
        <w:t>();</w:t>
      </w:r>
      <w:r w:rsidRPr="00A61C22">
        <w:rPr>
          <w:lang w:val="fr-FR"/>
          <w:rPrChange w:author="Philippe Cornichet" w:date="2021-08-12T15:19:00Z" w:id="1602">
            <w:rPr/>
          </w:rPrChange>
        </w:rPr>
        <w:br/>
      </w:r>
      <w:r w:rsidRPr="00A61C22">
        <w:rPr>
          <w:rStyle w:val="NormalTok"/>
          <w:lang w:val="fr-FR"/>
          <w:rPrChange w:author="Philippe Cornichet" w:date="2021-08-12T15:19:00Z" w:id="1603">
            <w:rPr>
              <w:rStyle w:val="NormalTok"/>
            </w:rPr>
          </w:rPrChange>
        </w:rPr>
        <w:t xml:space="preserve">    </w:t>
      </w:r>
      <w:r w:rsidRPr="00A61C22">
        <w:rPr>
          <w:rStyle w:val="CommentTok"/>
          <w:lang w:val="fr-FR"/>
          <w:rPrChange w:author="Philippe Cornichet" w:date="2021-08-12T15:19:00Z" w:id="1604">
            <w:rPr>
              <w:rStyle w:val="CommentTok"/>
            </w:rPr>
          </w:rPrChange>
        </w:rPr>
        <w:t>// Check the number of arguments passed.</w:t>
      </w:r>
      <w:r w:rsidRPr="00A61C22">
        <w:rPr>
          <w:lang w:val="fr-FR"/>
          <w:rPrChange w:author="Philippe Cornichet" w:date="2021-08-12T15:19:00Z" w:id="1605">
            <w:rPr/>
          </w:rPrChange>
        </w:rPr>
        <w:br/>
      </w:r>
      <w:r w:rsidRPr="00A61C22">
        <w:rPr>
          <w:rStyle w:val="NormalTok"/>
          <w:lang w:val="fr-FR"/>
          <w:rPrChange w:author="Philippe Cornichet" w:date="2021-08-12T15:19:00Z" w:id="1606">
            <w:rPr>
              <w:rStyle w:val="NormalTok"/>
            </w:rPr>
          </w:rPrChange>
        </w:rPr>
        <w:t xml:space="preserve">    </w:t>
      </w:r>
      <w:r w:rsidRPr="00A61C22">
        <w:rPr>
          <w:rStyle w:val="ControlFlowTok"/>
          <w:lang w:val="fr-FR"/>
          <w:rPrChange w:author="Philippe Cornichet" w:date="2021-08-12T15:19:00Z" w:id="1607">
            <w:rPr>
              <w:rStyle w:val="ControlFlowTok"/>
            </w:rPr>
          </w:rPrChange>
        </w:rPr>
        <w:t>if</w:t>
      </w:r>
      <w:r w:rsidRPr="00A61C22">
        <w:rPr>
          <w:rStyle w:val="NormalTok"/>
          <w:lang w:val="fr-FR"/>
          <w:rPrChange w:author="Philippe Cornichet" w:date="2021-08-12T15:19:00Z" w:id="1608">
            <w:rPr>
              <w:rStyle w:val="NormalTok"/>
            </w:rPr>
          </w:rPrChange>
        </w:rPr>
        <w:t xml:space="preserve"> </w:t>
      </w:r>
      <w:r w:rsidRPr="00A61C22">
        <w:rPr>
          <w:rStyle w:val="OperatorTok"/>
          <w:lang w:val="fr-FR"/>
          <w:rPrChange w:author="Philippe Cornichet" w:date="2021-08-12T15:19:00Z" w:id="1609">
            <w:rPr>
              <w:rStyle w:val="OperatorTok"/>
            </w:rPr>
          </w:rPrChange>
        </w:rPr>
        <w:t>(</w:t>
      </w:r>
      <w:r w:rsidRPr="00A61C22">
        <w:rPr>
          <w:rStyle w:val="NormalTok"/>
          <w:lang w:val="fr-FR"/>
          <w:rPrChange w:author="Philippe Cornichet" w:date="2021-08-12T15:19:00Z" w:id="1610">
            <w:rPr>
              <w:rStyle w:val="NormalTok"/>
            </w:rPr>
          </w:rPrChange>
        </w:rPr>
        <w:t>info</w:t>
      </w:r>
      <w:r w:rsidRPr="00A61C22">
        <w:rPr>
          <w:rStyle w:val="OperatorTok"/>
          <w:lang w:val="fr-FR"/>
          <w:rPrChange w:author="Philippe Cornichet" w:date="2021-08-12T15:19:00Z" w:id="1611">
            <w:rPr>
              <w:rStyle w:val="OperatorTok"/>
            </w:rPr>
          </w:rPrChange>
        </w:rPr>
        <w:t>.</w:t>
      </w:r>
      <w:r w:rsidRPr="00A61C22">
        <w:rPr>
          <w:rStyle w:val="NormalTok"/>
          <w:lang w:val="fr-FR"/>
          <w:rPrChange w:author="Philippe Cornichet" w:date="2021-08-12T15:19:00Z" w:id="1612">
            <w:rPr>
              <w:rStyle w:val="NormalTok"/>
            </w:rPr>
          </w:rPrChange>
        </w:rPr>
        <w:t>Length</w:t>
      </w:r>
      <w:r w:rsidRPr="00A61C22">
        <w:rPr>
          <w:rStyle w:val="OperatorTok"/>
          <w:lang w:val="fr-FR"/>
          <w:rPrChange w:author="Philippe Cornichet" w:date="2021-08-12T15:19:00Z" w:id="1613">
            <w:rPr>
              <w:rStyle w:val="OperatorTok"/>
            </w:rPr>
          </w:rPrChange>
        </w:rPr>
        <w:t>()</w:t>
      </w:r>
      <w:r w:rsidRPr="00A61C22">
        <w:rPr>
          <w:rStyle w:val="NormalTok"/>
          <w:lang w:val="fr-FR"/>
          <w:rPrChange w:author="Philippe Cornichet" w:date="2021-08-12T15:19:00Z" w:id="1614">
            <w:rPr>
              <w:rStyle w:val="NormalTok"/>
            </w:rPr>
          </w:rPrChange>
        </w:rPr>
        <w:t xml:space="preserve"> </w:t>
      </w:r>
      <w:r w:rsidRPr="00A61C22">
        <w:rPr>
          <w:rStyle w:val="OperatorTok"/>
          <w:lang w:val="fr-FR"/>
          <w:rPrChange w:author="Philippe Cornichet" w:date="2021-08-12T15:19:00Z" w:id="1615">
            <w:rPr>
              <w:rStyle w:val="OperatorTok"/>
            </w:rPr>
          </w:rPrChange>
        </w:rPr>
        <w:t>!=</w:t>
      </w:r>
      <w:r w:rsidRPr="00A61C22">
        <w:rPr>
          <w:rStyle w:val="NormalTok"/>
          <w:lang w:val="fr-FR"/>
          <w:rPrChange w:author="Philippe Cornichet" w:date="2021-08-12T15:19:00Z" w:id="1616">
            <w:rPr>
              <w:rStyle w:val="NormalTok"/>
            </w:rPr>
          </w:rPrChange>
        </w:rPr>
        <w:t xml:space="preserve"> </w:t>
      </w:r>
      <w:r w:rsidRPr="00A61C22">
        <w:rPr>
          <w:rStyle w:val="DecValTok"/>
          <w:lang w:val="fr-FR"/>
          <w:rPrChange w:author="Philippe Cornichet" w:date="2021-08-12T15:19:00Z" w:id="1617">
            <w:rPr>
              <w:rStyle w:val="DecValTok"/>
            </w:rPr>
          </w:rPrChange>
        </w:rPr>
        <w:t>2</w:t>
      </w:r>
      <w:r w:rsidRPr="00A61C22">
        <w:rPr>
          <w:rStyle w:val="OperatorTok"/>
          <w:lang w:val="fr-FR"/>
          <w:rPrChange w:author="Philippe Cornichet" w:date="2021-08-12T15:19:00Z" w:id="1618">
            <w:rPr>
              <w:rStyle w:val="OperatorTok"/>
            </w:rPr>
          </w:rPrChange>
        </w:rPr>
        <w:t>)</w:t>
      </w:r>
      <w:r w:rsidRPr="00A61C22">
        <w:rPr>
          <w:lang w:val="fr-FR"/>
          <w:rPrChange w:author="Philippe Cornichet" w:date="2021-08-12T15:19:00Z" w:id="1619">
            <w:rPr/>
          </w:rPrChange>
        </w:rPr>
        <w:br/>
      </w:r>
      <w:r w:rsidRPr="00A61C22">
        <w:rPr>
          <w:rStyle w:val="NormalTok"/>
          <w:lang w:val="fr-FR"/>
          <w:rPrChange w:author="Philippe Cornichet" w:date="2021-08-12T15:19:00Z" w:id="1620">
            <w:rPr>
              <w:rStyle w:val="NormalTok"/>
            </w:rPr>
          </w:rPrChange>
        </w:rPr>
        <w:t xml:space="preserve">        </w:t>
      </w:r>
      <w:r w:rsidRPr="00A61C22">
        <w:rPr>
          <w:rStyle w:val="ControlFlowTok"/>
          <w:lang w:val="fr-FR"/>
          <w:rPrChange w:author="Philippe Cornichet" w:date="2021-08-12T15:19:00Z" w:id="1621">
            <w:rPr>
              <w:rStyle w:val="ControlFlowTok"/>
            </w:rPr>
          </w:rPrChange>
        </w:rPr>
        <w:t>throw</w:t>
      </w:r>
      <w:r w:rsidRPr="00A61C22">
        <w:rPr>
          <w:rStyle w:val="NormalTok"/>
          <w:lang w:val="fr-FR"/>
          <w:rPrChange w:author="Philippe Cornichet" w:date="2021-08-12T15:19:00Z" w:id="1622">
            <w:rPr>
              <w:rStyle w:val="NormalTok"/>
            </w:rPr>
          </w:rPrChange>
        </w:rPr>
        <w:t xml:space="preserve"> Napi</w:t>
      </w:r>
      <w:r w:rsidRPr="00A61C22">
        <w:rPr>
          <w:rStyle w:val="OperatorTok"/>
          <w:lang w:val="fr-FR"/>
          <w:rPrChange w:author="Philippe Cornichet" w:date="2021-08-12T15:19:00Z" w:id="1623">
            <w:rPr>
              <w:rStyle w:val="OperatorTok"/>
            </w:rPr>
          </w:rPrChange>
        </w:rPr>
        <w:t>::</w:t>
      </w:r>
      <w:r w:rsidRPr="00A61C22">
        <w:rPr>
          <w:rStyle w:val="NormalTok"/>
          <w:lang w:val="fr-FR"/>
          <w:rPrChange w:author="Philippe Cornichet" w:date="2021-08-12T15:19:00Z" w:id="1624">
            <w:rPr>
              <w:rStyle w:val="NormalTok"/>
            </w:rPr>
          </w:rPrChange>
        </w:rPr>
        <w:t>Error</w:t>
      </w:r>
      <w:r w:rsidRPr="00A61C22">
        <w:rPr>
          <w:rStyle w:val="OperatorTok"/>
          <w:lang w:val="fr-FR"/>
          <w:rPrChange w:author="Philippe Cornichet" w:date="2021-08-12T15:19:00Z" w:id="1625">
            <w:rPr>
              <w:rStyle w:val="OperatorTok"/>
            </w:rPr>
          </w:rPrChange>
        </w:rPr>
        <w:t>::</w:t>
      </w:r>
      <w:r w:rsidRPr="00A61C22">
        <w:rPr>
          <w:rStyle w:val="NormalTok"/>
          <w:lang w:val="fr-FR"/>
          <w:rPrChange w:author="Philippe Cornichet" w:date="2021-08-12T15:19:00Z" w:id="1626">
            <w:rPr>
              <w:rStyle w:val="NormalTok"/>
            </w:rPr>
          </w:rPrChange>
        </w:rPr>
        <w:t>New</w:t>
      </w:r>
      <w:r w:rsidRPr="00A61C22">
        <w:rPr>
          <w:rStyle w:val="OperatorTok"/>
          <w:lang w:val="fr-FR"/>
          <w:rPrChange w:author="Philippe Cornichet" w:date="2021-08-12T15:19:00Z" w:id="1627">
            <w:rPr>
              <w:rStyle w:val="OperatorTok"/>
            </w:rPr>
          </w:rPrChange>
        </w:rPr>
        <w:t>(</w:t>
      </w:r>
      <w:r w:rsidRPr="00A61C22">
        <w:rPr>
          <w:rStyle w:val="NormalTok"/>
          <w:lang w:val="fr-FR"/>
          <w:rPrChange w:author="Philippe Cornichet" w:date="2021-08-12T15:19:00Z" w:id="1628">
            <w:rPr>
              <w:rStyle w:val="NormalTok"/>
            </w:rPr>
          </w:rPrChange>
        </w:rPr>
        <w:t>env</w:t>
      </w:r>
      <w:r w:rsidRPr="00A61C22">
        <w:rPr>
          <w:rStyle w:val="OperatorTok"/>
          <w:lang w:val="fr-FR"/>
          <w:rPrChange w:author="Philippe Cornichet" w:date="2021-08-12T15:19:00Z" w:id="1629">
            <w:rPr>
              <w:rStyle w:val="OperatorTok"/>
            </w:rPr>
          </w:rPrChange>
        </w:rPr>
        <w:t>,</w:t>
      </w:r>
      <w:r w:rsidRPr="00A61C22">
        <w:rPr>
          <w:rStyle w:val="NormalTok"/>
          <w:lang w:val="fr-FR"/>
          <w:rPrChange w:author="Philippe Cornichet" w:date="2021-08-12T15:19:00Z" w:id="1630">
            <w:rPr>
              <w:rStyle w:val="NormalTok"/>
            </w:rPr>
          </w:rPrChange>
        </w:rPr>
        <w:t xml:space="preserve"> </w:t>
      </w:r>
      <w:r w:rsidRPr="00A61C22">
        <w:rPr>
          <w:rStyle w:val="StringTok"/>
          <w:lang w:val="fr-FR"/>
          <w:rPrChange w:author="Philippe Cornichet" w:date="2021-08-12T15:19:00Z" w:id="1631">
            <w:rPr>
              <w:rStyle w:val="StringTok"/>
            </w:rPr>
          </w:rPrChange>
        </w:rPr>
        <w:t xml:space="preserve">"Method 'Compare' must be taking 2 </w:t>
      </w:r>
      <w:r w:rsidRPr="00A61C22">
        <w:rPr>
          <w:rStyle w:val="StringTok"/>
          <w:lang w:val="fr-FR"/>
          <w:rPrChange w:author="Philippe Cornichet" w:date="2021-08-12T15:19:00Z" w:id="1632">
            <w:rPr>
              <w:rStyle w:val="StringTok"/>
            </w:rPr>
          </w:rPrChange>
        </w:rPr>
        <w:lastRenderedPageBreak/>
        <w:t>arguments"</w:t>
      </w:r>
      <w:r w:rsidRPr="00A61C22">
        <w:rPr>
          <w:rStyle w:val="OperatorTok"/>
          <w:lang w:val="fr-FR"/>
          <w:rPrChange w:author="Philippe Cornichet" w:date="2021-08-12T15:19:00Z" w:id="1633">
            <w:rPr>
              <w:rStyle w:val="OperatorTok"/>
            </w:rPr>
          </w:rPrChange>
        </w:rPr>
        <w:t>);</w:t>
      </w:r>
      <w:r w:rsidRPr="00A61C22">
        <w:rPr>
          <w:lang w:val="fr-FR"/>
          <w:rPrChange w:author="Philippe Cornichet" w:date="2021-08-12T15:19:00Z" w:id="1634">
            <w:rPr/>
          </w:rPrChange>
        </w:rPr>
        <w:br/>
      </w:r>
      <w:r w:rsidRPr="00A61C22">
        <w:rPr>
          <w:rStyle w:val="NormalTok"/>
          <w:lang w:val="fr-FR"/>
          <w:rPrChange w:author="Philippe Cornichet" w:date="2021-08-12T15:19:00Z" w:id="1635">
            <w:rPr>
              <w:rStyle w:val="NormalTok"/>
            </w:rPr>
          </w:rPrChange>
        </w:rPr>
        <w:t xml:space="preserve">    </w:t>
      </w:r>
      <w:r w:rsidRPr="00A61C22">
        <w:rPr>
          <w:rStyle w:val="CommentTok"/>
          <w:lang w:val="fr-FR"/>
          <w:rPrChange w:author="Philippe Cornichet" w:date="2021-08-12T15:19:00Z" w:id="1636">
            <w:rPr>
              <w:rStyle w:val="CommentTok"/>
            </w:rPr>
          </w:rPrChange>
        </w:rPr>
        <w:t>//Check the argument types</w:t>
      </w:r>
      <w:r w:rsidRPr="00A61C22">
        <w:rPr>
          <w:lang w:val="fr-FR"/>
          <w:rPrChange w:author="Philippe Cornichet" w:date="2021-08-12T15:19:00Z" w:id="1637">
            <w:rPr/>
          </w:rPrChange>
        </w:rPr>
        <w:br/>
      </w:r>
      <w:r w:rsidRPr="00A61C22">
        <w:rPr>
          <w:rStyle w:val="NormalTok"/>
          <w:lang w:val="fr-FR"/>
          <w:rPrChange w:author="Philippe Cornichet" w:date="2021-08-12T15:19:00Z" w:id="1638">
            <w:rPr>
              <w:rStyle w:val="NormalTok"/>
            </w:rPr>
          </w:rPrChange>
        </w:rPr>
        <w:t xml:space="preserve">    </w:t>
      </w:r>
      <w:r w:rsidRPr="00A61C22">
        <w:rPr>
          <w:rStyle w:val="ControlFlowTok"/>
          <w:lang w:val="fr-FR"/>
          <w:rPrChange w:author="Philippe Cornichet" w:date="2021-08-12T15:19:00Z" w:id="1639">
            <w:rPr>
              <w:rStyle w:val="ControlFlowTok"/>
            </w:rPr>
          </w:rPrChange>
        </w:rPr>
        <w:t>if</w:t>
      </w:r>
      <w:r w:rsidRPr="00A61C22">
        <w:rPr>
          <w:rStyle w:val="NormalTok"/>
          <w:lang w:val="fr-FR"/>
          <w:rPrChange w:author="Philippe Cornichet" w:date="2021-08-12T15:19:00Z" w:id="1640">
            <w:rPr>
              <w:rStyle w:val="NormalTok"/>
            </w:rPr>
          </w:rPrChange>
        </w:rPr>
        <w:t xml:space="preserve"> </w:t>
      </w:r>
      <w:r w:rsidRPr="00A61C22">
        <w:rPr>
          <w:rStyle w:val="OperatorTok"/>
          <w:lang w:val="fr-FR"/>
          <w:rPrChange w:author="Philippe Cornichet" w:date="2021-08-12T15:19:00Z" w:id="1641">
            <w:rPr>
              <w:rStyle w:val="OperatorTok"/>
            </w:rPr>
          </w:rPrChange>
        </w:rPr>
        <w:t>(!</w:t>
      </w:r>
      <w:r w:rsidRPr="00A61C22">
        <w:rPr>
          <w:rStyle w:val="NormalTok"/>
          <w:lang w:val="fr-FR"/>
          <w:rPrChange w:author="Philippe Cornichet" w:date="2021-08-12T15:19:00Z" w:id="1642">
            <w:rPr>
              <w:rStyle w:val="NormalTok"/>
            </w:rPr>
          </w:rPrChange>
        </w:rPr>
        <w:t>info</w:t>
      </w:r>
      <w:r w:rsidRPr="00A61C22">
        <w:rPr>
          <w:rStyle w:val="OperatorTok"/>
          <w:lang w:val="fr-FR"/>
          <w:rPrChange w:author="Philippe Cornichet" w:date="2021-08-12T15:19:00Z" w:id="1643">
            <w:rPr>
              <w:rStyle w:val="OperatorTok"/>
            </w:rPr>
          </w:rPrChange>
        </w:rPr>
        <w:t>[</w:t>
      </w:r>
      <w:r w:rsidRPr="00A61C22">
        <w:rPr>
          <w:rStyle w:val="DecValTok"/>
          <w:lang w:val="fr-FR"/>
          <w:rPrChange w:author="Philippe Cornichet" w:date="2021-08-12T15:19:00Z" w:id="1644">
            <w:rPr>
              <w:rStyle w:val="DecValTok"/>
            </w:rPr>
          </w:rPrChange>
        </w:rPr>
        <w:t>0</w:t>
      </w:r>
      <w:r w:rsidRPr="00A61C22">
        <w:rPr>
          <w:rStyle w:val="OperatorTok"/>
          <w:lang w:val="fr-FR"/>
          <w:rPrChange w:author="Philippe Cornichet" w:date="2021-08-12T15:19:00Z" w:id="1645">
            <w:rPr>
              <w:rStyle w:val="OperatorTok"/>
            </w:rPr>
          </w:rPrChange>
        </w:rPr>
        <w:t>].</w:t>
      </w:r>
      <w:r w:rsidRPr="00A61C22">
        <w:rPr>
          <w:rStyle w:val="NormalTok"/>
          <w:lang w:val="fr-FR"/>
          <w:rPrChange w:author="Philippe Cornichet" w:date="2021-08-12T15:19:00Z" w:id="1646">
            <w:rPr>
              <w:rStyle w:val="NormalTok"/>
            </w:rPr>
          </w:rPrChange>
        </w:rPr>
        <w:t>IsNumber</w:t>
      </w:r>
      <w:r w:rsidRPr="00A61C22">
        <w:rPr>
          <w:rStyle w:val="OperatorTok"/>
          <w:lang w:val="fr-FR"/>
          <w:rPrChange w:author="Philippe Cornichet" w:date="2021-08-12T15:19:00Z" w:id="1647">
            <w:rPr>
              <w:rStyle w:val="OperatorTok"/>
            </w:rPr>
          </w:rPrChange>
        </w:rPr>
        <w:t>()</w:t>
      </w:r>
      <w:r w:rsidRPr="00A61C22">
        <w:rPr>
          <w:rStyle w:val="NormalTok"/>
          <w:lang w:val="fr-FR"/>
          <w:rPrChange w:author="Philippe Cornichet" w:date="2021-08-12T15:19:00Z" w:id="1648">
            <w:rPr>
              <w:rStyle w:val="NormalTok"/>
            </w:rPr>
          </w:rPrChange>
        </w:rPr>
        <w:t xml:space="preserve"> </w:t>
      </w:r>
      <w:r w:rsidRPr="00A61C22">
        <w:rPr>
          <w:rStyle w:val="OperatorTok"/>
          <w:lang w:val="fr-FR"/>
          <w:rPrChange w:author="Philippe Cornichet" w:date="2021-08-12T15:19:00Z" w:id="1649">
            <w:rPr>
              <w:rStyle w:val="OperatorTok"/>
            </w:rPr>
          </w:rPrChange>
        </w:rPr>
        <w:t>||</w:t>
      </w:r>
      <w:r w:rsidRPr="00A61C22">
        <w:rPr>
          <w:rStyle w:val="NormalTok"/>
          <w:lang w:val="fr-FR"/>
          <w:rPrChange w:author="Philippe Cornichet" w:date="2021-08-12T15:19:00Z" w:id="1650">
            <w:rPr>
              <w:rStyle w:val="NormalTok"/>
            </w:rPr>
          </w:rPrChange>
        </w:rPr>
        <w:t xml:space="preserve"> </w:t>
      </w:r>
      <w:r w:rsidRPr="00A61C22">
        <w:rPr>
          <w:rStyle w:val="OperatorTok"/>
          <w:lang w:val="fr-FR"/>
          <w:rPrChange w:author="Philippe Cornichet" w:date="2021-08-12T15:19:00Z" w:id="1651">
            <w:rPr>
              <w:rStyle w:val="OperatorTok"/>
            </w:rPr>
          </w:rPrChange>
        </w:rPr>
        <w:t>!</w:t>
      </w:r>
      <w:r w:rsidRPr="00A61C22">
        <w:rPr>
          <w:rStyle w:val="NormalTok"/>
          <w:lang w:val="fr-FR"/>
          <w:rPrChange w:author="Philippe Cornichet" w:date="2021-08-12T15:19:00Z" w:id="1652">
            <w:rPr>
              <w:rStyle w:val="NormalTok"/>
            </w:rPr>
          </w:rPrChange>
        </w:rPr>
        <w:t>info</w:t>
      </w:r>
      <w:r w:rsidRPr="00A61C22">
        <w:rPr>
          <w:rStyle w:val="OperatorTok"/>
          <w:lang w:val="fr-FR"/>
          <w:rPrChange w:author="Philippe Cornichet" w:date="2021-08-12T15:19:00Z" w:id="1653">
            <w:rPr>
              <w:rStyle w:val="OperatorTok"/>
            </w:rPr>
          </w:rPrChange>
        </w:rPr>
        <w:t>[</w:t>
      </w:r>
      <w:r w:rsidRPr="00A61C22">
        <w:rPr>
          <w:rStyle w:val="DecValTok"/>
          <w:lang w:val="fr-FR"/>
          <w:rPrChange w:author="Philippe Cornichet" w:date="2021-08-12T15:19:00Z" w:id="1654">
            <w:rPr>
              <w:rStyle w:val="DecValTok"/>
            </w:rPr>
          </w:rPrChange>
        </w:rPr>
        <w:t>1</w:t>
      </w:r>
      <w:r w:rsidRPr="00A61C22">
        <w:rPr>
          <w:rStyle w:val="OperatorTok"/>
          <w:lang w:val="fr-FR"/>
          <w:rPrChange w:author="Philippe Cornichet" w:date="2021-08-12T15:19:00Z" w:id="1655">
            <w:rPr>
              <w:rStyle w:val="OperatorTok"/>
            </w:rPr>
          </w:rPrChange>
        </w:rPr>
        <w:t>].</w:t>
      </w:r>
      <w:r w:rsidRPr="00A61C22">
        <w:rPr>
          <w:rStyle w:val="NormalTok"/>
          <w:lang w:val="fr-FR"/>
          <w:rPrChange w:author="Philippe Cornichet" w:date="2021-08-12T15:19:00Z" w:id="1656">
            <w:rPr>
              <w:rStyle w:val="NormalTok"/>
            </w:rPr>
          </w:rPrChange>
        </w:rPr>
        <w:t>IsNumber</w:t>
      </w:r>
      <w:r w:rsidRPr="00A61C22">
        <w:rPr>
          <w:rStyle w:val="OperatorTok"/>
          <w:lang w:val="fr-FR"/>
          <w:rPrChange w:author="Philippe Cornichet" w:date="2021-08-12T15:19:00Z" w:id="1657">
            <w:rPr>
              <w:rStyle w:val="OperatorTok"/>
            </w:rPr>
          </w:rPrChange>
        </w:rPr>
        <w:t>())</w:t>
      </w:r>
      <w:r w:rsidRPr="00A61C22">
        <w:rPr>
          <w:lang w:val="fr-FR"/>
          <w:rPrChange w:author="Philippe Cornichet" w:date="2021-08-12T15:19:00Z" w:id="1658">
            <w:rPr/>
          </w:rPrChange>
        </w:rPr>
        <w:br/>
      </w:r>
      <w:r w:rsidRPr="00A61C22">
        <w:rPr>
          <w:rStyle w:val="NormalTok"/>
          <w:lang w:val="fr-FR"/>
          <w:rPrChange w:author="Philippe Cornichet" w:date="2021-08-12T15:19:00Z" w:id="1659">
            <w:rPr>
              <w:rStyle w:val="NormalTok"/>
            </w:rPr>
          </w:rPrChange>
        </w:rPr>
        <w:t xml:space="preserve">        </w:t>
      </w:r>
      <w:r w:rsidRPr="00A61C22">
        <w:rPr>
          <w:rStyle w:val="ControlFlowTok"/>
          <w:lang w:val="fr-FR"/>
          <w:rPrChange w:author="Philippe Cornichet" w:date="2021-08-12T15:19:00Z" w:id="1660">
            <w:rPr>
              <w:rStyle w:val="ControlFlowTok"/>
            </w:rPr>
          </w:rPrChange>
        </w:rPr>
        <w:t>throw</w:t>
      </w:r>
      <w:r w:rsidRPr="00A61C22">
        <w:rPr>
          <w:rStyle w:val="NormalTok"/>
          <w:lang w:val="fr-FR"/>
          <w:rPrChange w:author="Philippe Cornichet" w:date="2021-08-12T15:19:00Z" w:id="1661">
            <w:rPr>
              <w:rStyle w:val="NormalTok"/>
            </w:rPr>
          </w:rPrChange>
        </w:rPr>
        <w:t xml:space="preserve"> Napi</w:t>
      </w:r>
      <w:r w:rsidRPr="00A61C22">
        <w:rPr>
          <w:rStyle w:val="OperatorTok"/>
          <w:lang w:val="fr-FR"/>
          <w:rPrChange w:author="Philippe Cornichet" w:date="2021-08-12T15:19:00Z" w:id="1662">
            <w:rPr>
              <w:rStyle w:val="OperatorTok"/>
            </w:rPr>
          </w:rPrChange>
        </w:rPr>
        <w:t>::</w:t>
      </w:r>
      <w:r w:rsidRPr="00A61C22">
        <w:rPr>
          <w:rStyle w:val="NormalTok"/>
          <w:lang w:val="fr-FR"/>
          <w:rPrChange w:author="Philippe Cornichet" w:date="2021-08-12T15:19:00Z" w:id="1663">
            <w:rPr>
              <w:rStyle w:val="NormalTok"/>
            </w:rPr>
          </w:rPrChange>
        </w:rPr>
        <w:t>Error</w:t>
      </w:r>
      <w:r w:rsidRPr="00A61C22">
        <w:rPr>
          <w:rStyle w:val="OperatorTok"/>
          <w:lang w:val="fr-FR"/>
          <w:rPrChange w:author="Philippe Cornichet" w:date="2021-08-12T15:19:00Z" w:id="1664">
            <w:rPr>
              <w:rStyle w:val="OperatorTok"/>
            </w:rPr>
          </w:rPrChange>
        </w:rPr>
        <w:t>::</w:t>
      </w:r>
      <w:r w:rsidRPr="00A61C22">
        <w:rPr>
          <w:rStyle w:val="NormalTok"/>
          <w:lang w:val="fr-FR"/>
          <w:rPrChange w:author="Philippe Cornichet" w:date="2021-08-12T15:19:00Z" w:id="1665">
            <w:rPr>
              <w:rStyle w:val="NormalTok"/>
            </w:rPr>
          </w:rPrChange>
        </w:rPr>
        <w:t>New</w:t>
      </w:r>
      <w:r w:rsidRPr="00A61C22">
        <w:rPr>
          <w:rStyle w:val="OperatorTok"/>
          <w:lang w:val="fr-FR"/>
          <w:rPrChange w:author="Philippe Cornichet" w:date="2021-08-12T15:19:00Z" w:id="1666">
            <w:rPr>
              <w:rStyle w:val="OperatorTok"/>
            </w:rPr>
          </w:rPrChange>
        </w:rPr>
        <w:t>(</w:t>
      </w:r>
      <w:r w:rsidRPr="00A61C22">
        <w:rPr>
          <w:rStyle w:val="NormalTok"/>
          <w:lang w:val="fr-FR"/>
          <w:rPrChange w:author="Philippe Cornichet" w:date="2021-08-12T15:19:00Z" w:id="1667">
            <w:rPr>
              <w:rStyle w:val="NormalTok"/>
            </w:rPr>
          </w:rPrChange>
        </w:rPr>
        <w:t>env</w:t>
      </w:r>
      <w:r w:rsidRPr="00A61C22">
        <w:rPr>
          <w:rStyle w:val="OperatorTok"/>
          <w:lang w:val="fr-FR"/>
          <w:rPrChange w:author="Philippe Cornichet" w:date="2021-08-12T15:19:00Z" w:id="1668">
            <w:rPr>
              <w:rStyle w:val="OperatorTok"/>
            </w:rPr>
          </w:rPrChange>
        </w:rPr>
        <w:t>,</w:t>
      </w:r>
      <w:r w:rsidRPr="00A61C22">
        <w:rPr>
          <w:rStyle w:val="NormalTok"/>
          <w:lang w:val="fr-FR"/>
          <w:rPrChange w:author="Philippe Cornichet" w:date="2021-08-12T15:19:00Z" w:id="1669">
            <w:rPr>
              <w:rStyle w:val="NormalTok"/>
            </w:rPr>
          </w:rPrChange>
        </w:rPr>
        <w:t xml:space="preserve"> </w:t>
      </w:r>
      <w:r w:rsidRPr="00A61C22">
        <w:rPr>
          <w:rStyle w:val="StringTok"/>
          <w:lang w:val="fr-FR"/>
          <w:rPrChange w:author="Philippe Cornichet" w:date="2021-08-12T15:19:00Z" w:id="1670">
            <w:rPr>
              <w:rStyle w:val="StringTok"/>
            </w:rPr>
          </w:rPrChange>
        </w:rPr>
        <w:t>"Method 'Compare' must be taking number value arguments"</w:t>
      </w:r>
      <w:r w:rsidRPr="00A61C22">
        <w:rPr>
          <w:rStyle w:val="OperatorTok"/>
          <w:lang w:val="fr-FR"/>
          <w:rPrChange w:author="Philippe Cornichet" w:date="2021-08-12T15:19:00Z" w:id="1671">
            <w:rPr>
              <w:rStyle w:val="OperatorTok"/>
            </w:rPr>
          </w:rPrChange>
        </w:rPr>
        <w:t>);</w:t>
      </w:r>
      <w:r w:rsidRPr="00A61C22">
        <w:rPr>
          <w:lang w:val="fr-FR"/>
          <w:rPrChange w:author="Philippe Cornichet" w:date="2021-08-12T15:19:00Z" w:id="1672">
            <w:rPr/>
          </w:rPrChange>
        </w:rPr>
        <w:br/>
      </w:r>
      <w:r w:rsidRPr="00A61C22">
        <w:rPr>
          <w:rStyle w:val="NormalTok"/>
          <w:lang w:val="fr-FR"/>
          <w:rPrChange w:author="Philippe Cornichet" w:date="2021-08-12T15:19:00Z" w:id="1673">
            <w:rPr>
              <w:rStyle w:val="NormalTok"/>
            </w:rPr>
          </w:rPrChange>
        </w:rPr>
        <w:t xml:space="preserve">    </w:t>
      </w:r>
      <w:r w:rsidRPr="00A61C22">
        <w:rPr>
          <w:rStyle w:val="ControlFlowTok"/>
          <w:lang w:val="fr-FR"/>
          <w:rPrChange w:author="Philippe Cornichet" w:date="2021-08-12T15:19:00Z" w:id="1674">
            <w:rPr>
              <w:rStyle w:val="ControlFlowTok"/>
            </w:rPr>
          </w:rPrChange>
        </w:rPr>
        <w:t>return</w:t>
      </w:r>
      <w:r w:rsidRPr="00A61C22">
        <w:rPr>
          <w:rStyle w:val="NormalTok"/>
          <w:lang w:val="fr-FR"/>
          <w:rPrChange w:author="Philippe Cornichet" w:date="2021-08-12T15:19:00Z" w:id="1675">
            <w:rPr>
              <w:rStyle w:val="NormalTok"/>
            </w:rPr>
          </w:rPrChange>
        </w:rPr>
        <w:t xml:space="preserve"> Napi</w:t>
      </w:r>
      <w:r w:rsidRPr="00A61C22">
        <w:rPr>
          <w:rStyle w:val="OperatorTok"/>
          <w:lang w:val="fr-FR"/>
          <w:rPrChange w:author="Philippe Cornichet" w:date="2021-08-12T15:19:00Z" w:id="1676">
            <w:rPr>
              <w:rStyle w:val="OperatorTok"/>
            </w:rPr>
          </w:rPrChange>
        </w:rPr>
        <w:t>::</w:t>
      </w:r>
      <w:r w:rsidRPr="00A61C22">
        <w:rPr>
          <w:rStyle w:val="NormalTok"/>
          <w:lang w:val="fr-FR"/>
          <w:rPrChange w:author="Philippe Cornichet" w:date="2021-08-12T15:19:00Z" w:id="1677">
            <w:rPr>
              <w:rStyle w:val="NormalTok"/>
            </w:rPr>
          </w:rPrChange>
        </w:rPr>
        <w:t>Boolean</w:t>
      </w:r>
      <w:r w:rsidRPr="00A61C22">
        <w:rPr>
          <w:rStyle w:val="OperatorTok"/>
          <w:lang w:val="fr-FR"/>
          <w:rPrChange w:author="Philippe Cornichet" w:date="2021-08-12T15:19:00Z" w:id="1678">
            <w:rPr>
              <w:rStyle w:val="OperatorTok"/>
            </w:rPr>
          </w:rPrChange>
        </w:rPr>
        <w:t>::</w:t>
      </w:r>
      <w:r w:rsidRPr="00A61C22">
        <w:rPr>
          <w:rStyle w:val="NormalTok"/>
          <w:lang w:val="fr-FR"/>
          <w:rPrChange w:author="Philippe Cornichet" w:date="2021-08-12T15:19:00Z" w:id="1679">
            <w:rPr>
              <w:rStyle w:val="NormalTok"/>
            </w:rPr>
          </w:rPrChange>
        </w:rPr>
        <w:t>New</w:t>
      </w:r>
      <w:r w:rsidRPr="00A61C22">
        <w:rPr>
          <w:rStyle w:val="OperatorTok"/>
          <w:lang w:val="fr-FR"/>
          <w:rPrChange w:author="Philippe Cornichet" w:date="2021-08-12T15:19:00Z" w:id="1680">
            <w:rPr>
              <w:rStyle w:val="OperatorTok"/>
            </w:rPr>
          </w:rPrChange>
        </w:rPr>
        <w:t>(</w:t>
      </w:r>
      <w:r w:rsidRPr="00A61C22">
        <w:rPr>
          <w:rStyle w:val="NormalTok"/>
          <w:lang w:val="fr-FR"/>
          <w:rPrChange w:author="Philippe Cornichet" w:date="2021-08-12T15:19:00Z" w:id="1681">
            <w:rPr>
              <w:rStyle w:val="NormalTok"/>
            </w:rPr>
          </w:rPrChange>
        </w:rPr>
        <w:t>env</w:t>
      </w:r>
      <w:r w:rsidRPr="00A61C22">
        <w:rPr>
          <w:rStyle w:val="OperatorTok"/>
          <w:lang w:val="fr-FR"/>
          <w:rPrChange w:author="Philippe Cornichet" w:date="2021-08-12T15:19:00Z" w:id="1682">
            <w:rPr>
              <w:rStyle w:val="OperatorTok"/>
            </w:rPr>
          </w:rPrChange>
        </w:rPr>
        <w:t>,</w:t>
      </w:r>
      <w:r w:rsidRPr="00A61C22">
        <w:rPr>
          <w:rStyle w:val="NormalTok"/>
          <w:lang w:val="fr-FR"/>
          <w:rPrChange w:author="Philippe Cornichet" w:date="2021-08-12T15:19:00Z" w:id="1683">
            <w:rPr>
              <w:rStyle w:val="NormalTok"/>
            </w:rPr>
          </w:rPrChange>
        </w:rPr>
        <w:t xml:space="preserve"> info</w:t>
      </w:r>
      <w:r w:rsidRPr="00A61C22">
        <w:rPr>
          <w:rStyle w:val="OperatorTok"/>
          <w:lang w:val="fr-FR"/>
          <w:rPrChange w:author="Philippe Cornichet" w:date="2021-08-12T15:19:00Z" w:id="1684">
            <w:rPr>
              <w:rStyle w:val="OperatorTok"/>
            </w:rPr>
          </w:rPrChange>
        </w:rPr>
        <w:t>[</w:t>
      </w:r>
      <w:r w:rsidRPr="00A61C22">
        <w:rPr>
          <w:rStyle w:val="DecValTok"/>
          <w:lang w:val="fr-FR"/>
          <w:rPrChange w:author="Philippe Cornichet" w:date="2021-08-12T15:19:00Z" w:id="1685">
            <w:rPr>
              <w:rStyle w:val="DecValTok"/>
            </w:rPr>
          </w:rPrChange>
        </w:rPr>
        <w:t>0</w:t>
      </w:r>
      <w:r w:rsidRPr="00A61C22">
        <w:rPr>
          <w:rStyle w:val="OperatorTok"/>
          <w:lang w:val="fr-FR"/>
          <w:rPrChange w:author="Philippe Cornichet" w:date="2021-08-12T15:19:00Z" w:id="1686">
            <w:rPr>
              <w:rStyle w:val="OperatorTok"/>
            </w:rPr>
          </w:rPrChange>
        </w:rPr>
        <w:t>].</w:t>
      </w:r>
      <w:r w:rsidRPr="00A61C22">
        <w:rPr>
          <w:rStyle w:val="NormalTok"/>
          <w:lang w:val="fr-FR"/>
          <w:rPrChange w:author="Philippe Cornichet" w:date="2021-08-12T15:19:00Z" w:id="1687">
            <w:rPr>
              <w:rStyle w:val="NormalTok"/>
            </w:rPr>
          </w:rPrChange>
        </w:rPr>
        <w:t>ToNumber</w:t>
      </w:r>
      <w:r w:rsidRPr="00A61C22">
        <w:rPr>
          <w:rStyle w:val="OperatorTok"/>
          <w:lang w:val="fr-FR"/>
          <w:rPrChange w:author="Philippe Cornichet" w:date="2021-08-12T15:19:00Z" w:id="1688">
            <w:rPr>
              <w:rStyle w:val="OperatorTok"/>
            </w:rPr>
          </w:rPrChange>
        </w:rPr>
        <w:t>()</w:t>
      </w:r>
      <w:r w:rsidRPr="00A61C22">
        <w:rPr>
          <w:rStyle w:val="NormalTok"/>
          <w:lang w:val="fr-FR"/>
          <w:rPrChange w:author="Philippe Cornichet" w:date="2021-08-12T15:19:00Z" w:id="1689">
            <w:rPr>
              <w:rStyle w:val="NormalTok"/>
            </w:rPr>
          </w:rPrChange>
        </w:rPr>
        <w:t xml:space="preserve"> </w:t>
      </w:r>
      <w:r w:rsidRPr="00A61C22">
        <w:rPr>
          <w:rStyle w:val="OperatorTok"/>
          <w:lang w:val="fr-FR"/>
          <w:rPrChange w:author="Philippe Cornichet" w:date="2021-08-12T15:19:00Z" w:id="1690">
            <w:rPr>
              <w:rStyle w:val="OperatorTok"/>
            </w:rPr>
          </w:rPrChange>
        </w:rPr>
        <w:t>==</w:t>
      </w:r>
      <w:r w:rsidRPr="00A61C22">
        <w:rPr>
          <w:rStyle w:val="NormalTok"/>
          <w:lang w:val="fr-FR"/>
          <w:rPrChange w:author="Philippe Cornichet" w:date="2021-08-12T15:19:00Z" w:id="1691">
            <w:rPr>
              <w:rStyle w:val="NormalTok"/>
            </w:rPr>
          </w:rPrChange>
        </w:rPr>
        <w:t xml:space="preserve"> info</w:t>
      </w:r>
      <w:r w:rsidRPr="00A61C22">
        <w:rPr>
          <w:rStyle w:val="OperatorTok"/>
          <w:lang w:val="fr-FR"/>
          <w:rPrChange w:author="Philippe Cornichet" w:date="2021-08-12T15:19:00Z" w:id="1692">
            <w:rPr>
              <w:rStyle w:val="OperatorTok"/>
            </w:rPr>
          </w:rPrChange>
        </w:rPr>
        <w:t>[</w:t>
      </w:r>
      <w:r w:rsidRPr="00A61C22">
        <w:rPr>
          <w:rStyle w:val="DecValTok"/>
          <w:lang w:val="fr-FR"/>
          <w:rPrChange w:author="Philippe Cornichet" w:date="2021-08-12T15:19:00Z" w:id="1693">
            <w:rPr>
              <w:rStyle w:val="DecValTok"/>
            </w:rPr>
          </w:rPrChange>
        </w:rPr>
        <w:t>1</w:t>
      </w:r>
      <w:r w:rsidRPr="00A61C22">
        <w:rPr>
          <w:rStyle w:val="OperatorTok"/>
          <w:lang w:val="fr-FR"/>
          <w:rPrChange w:author="Philippe Cornichet" w:date="2021-08-12T15:19:00Z" w:id="1694">
            <w:rPr>
              <w:rStyle w:val="OperatorTok"/>
            </w:rPr>
          </w:rPrChange>
        </w:rPr>
        <w:t>].</w:t>
      </w:r>
      <w:r w:rsidRPr="00A61C22">
        <w:rPr>
          <w:rStyle w:val="NormalTok"/>
          <w:lang w:val="fr-FR"/>
          <w:rPrChange w:author="Philippe Cornichet" w:date="2021-08-12T15:19:00Z" w:id="1695">
            <w:rPr>
              <w:rStyle w:val="NormalTok"/>
            </w:rPr>
          </w:rPrChange>
        </w:rPr>
        <w:t>ToNumber</w:t>
      </w:r>
      <w:r w:rsidRPr="00A61C22">
        <w:rPr>
          <w:rStyle w:val="OperatorTok"/>
          <w:lang w:val="fr-FR"/>
          <w:rPrChange w:author="Philippe Cornichet" w:date="2021-08-12T15:19:00Z" w:id="1696">
            <w:rPr>
              <w:rStyle w:val="OperatorTok"/>
            </w:rPr>
          </w:rPrChange>
        </w:rPr>
        <w:t>());</w:t>
      </w:r>
      <w:r w:rsidRPr="00A61C22">
        <w:rPr>
          <w:lang w:val="fr-FR"/>
          <w:rPrChange w:author="Philippe Cornichet" w:date="2021-08-12T15:19:00Z" w:id="1697">
            <w:rPr/>
          </w:rPrChange>
        </w:rPr>
        <w:br/>
      </w:r>
      <w:r w:rsidRPr="00A61C22">
        <w:rPr>
          <w:rStyle w:val="OperatorTok"/>
          <w:lang w:val="fr-FR"/>
          <w:rPrChange w:author="Philippe Cornichet" w:date="2021-08-12T15:19:00Z" w:id="1698">
            <w:rPr>
              <w:rStyle w:val="OperatorTok"/>
            </w:rPr>
          </w:rPrChange>
        </w:rPr>
        <w:t>}</w:t>
      </w:r>
      <w:r w:rsidRPr="00A61C22">
        <w:rPr>
          <w:lang w:val="fr-FR"/>
          <w:rPrChange w:author="Philippe Cornichet" w:date="2021-08-12T15:19:00Z" w:id="1699">
            <w:rPr/>
          </w:rPrChange>
        </w:rPr>
        <w:br/>
      </w:r>
      <w:r w:rsidRPr="00A61C22">
        <w:rPr>
          <w:lang w:val="fr-FR"/>
          <w:rPrChange w:author="Philippe Cornichet" w:date="2021-08-12T15:19:00Z" w:id="1700">
            <w:rPr/>
          </w:rPrChange>
        </w:rPr>
        <w:br/>
      </w:r>
      <w:r w:rsidRPr="00A61C22">
        <w:rPr>
          <w:rStyle w:val="AttributeTok"/>
          <w:lang w:val="fr-FR"/>
          <w:rPrChange w:author="Philippe Cornichet" w:date="2021-08-12T15:19:00Z" w:id="1701">
            <w:rPr>
              <w:rStyle w:val="AttributeTok"/>
            </w:rPr>
          </w:rPrChange>
        </w:rPr>
        <w:t>static</w:t>
      </w:r>
      <w:r w:rsidRPr="00A61C22">
        <w:rPr>
          <w:rStyle w:val="NormalTok"/>
          <w:lang w:val="fr-FR"/>
          <w:rPrChange w:author="Philippe Cornichet" w:date="2021-08-12T15:19:00Z" w:id="1702">
            <w:rPr>
              <w:rStyle w:val="NormalTok"/>
            </w:rPr>
          </w:rPrChange>
        </w:rPr>
        <w:t xml:space="preserve"> Napi</w:t>
      </w:r>
      <w:r w:rsidRPr="00A61C22">
        <w:rPr>
          <w:rStyle w:val="OperatorTok"/>
          <w:lang w:val="fr-FR"/>
          <w:rPrChange w:author="Philippe Cornichet" w:date="2021-08-12T15:19:00Z" w:id="1703">
            <w:rPr>
              <w:rStyle w:val="OperatorTok"/>
            </w:rPr>
          </w:rPrChange>
        </w:rPr>
        <w:t>::</w:t>
      </w:r>
      <w:r w:rsidRPr="00A61C22">
        <w:rPr>
          <w:rStyle w:val="NormalTok"/>
          <w:lang w:val="fr-FR"/>
          <w:rPrChange w:author="Philippe Cornichet" w:date="2021-08-12T15:19:00Z" w:id="1704">
            <w:rPr>
              <w:rStyle w:val="NormalTok"/>
            </w:rPr>
          </w:rPrChange>
        </w:rPr>
        <w:t>Array GenerateArray</w:t>
      </w:r>
      <w:r w:rsidRPr="00A61C22">
        <w:rPr>
          <w:rStyle w:val="OperatorTok"/>
          <w:lang w:val="fr-FR"/>
          <w:rPrChange w:author="Philippe Cornichet" w:date="2021-08-12T15:19:00Z" w:id="1705">
            <w:rPr>
              <w:rStyle w:val="OperatorTok"/>
            </w:rPr>
          </w:rPrChange>
        </w:rPr>
        <w:t>(</w:t>
      </w:r>
      <w:r w:rsidRPr="00A61C22">
        <w:rPr>
          <w:rStyle w:val="AttributeTok"/>
          <w:lang w:val="fr-FR"/>
          <w:rPrChange w:author="Philippe Cornichet" w:date="2021-08-12T15:19:00Z" w:id="1706">
            <w:rPr>
              <w:rStyle w:val="AttributeTok"/>
            </w:rPr>
          </w:rPrChange>
        </w:rPr>
        <w:t>const</w:t>
      </w:r>
      <w:r w:rsidRPr="00A61C22">
        <w:rPr>
          <w:rStyle w:val="NormalTok"/>
          <w:lang w:val="fr-FR"/>
          <w:rPrChange w:author="Philippe Cornichet" w:date="2021-08-12T15:19:00Z" w:id="1707">
            <w:rPr>
              <w:rStyle w:val="NormalTok"/>
            </w:rPr>
          </w:rPrChange>
        </w:rPr>
        <w:t xml:space="preserve"> Napi</w:t>
      </w:r>
      <w:r w:rsidRPr="00A61C22">
        <w:rPr>
          <w:rStyle w:val="OperatorTok"/>
          <w:lang w:val="fr-FR"/>
          <w:rPrChange w:author="Philippe Cornichet" w:date="2021-08-12T15:19:00Z" w:id="1708">
            <w:rPr>
              <w:rStyle w:val="OperatorTok"/>
            </w:rPr>
          </w:rPrChange>
        </w:rPr>
        <w:t>::</w:t>
      </w:r>
      <w:r w:rsidRPr="00A61C22">
        <w:rPr>
          <w:rStyle w:val="NormalTok"/>
          <w:lang w:val="fr-FR"/>
          <w:rPrChange w:author="Philippe Cornichet" w:date="2021-08-12T15:19:00Z" w:id="1709">
            <w:rPr>
              <w:rStyle w:val="NormalTok"/>
            </w:rPr>
          </w:rPrChange>
        </w:rPr>
        <w:t xml:space="preserve">CallbackInfo </w:t>
      </w:r>
      <w:r w:rsidRPr="00A61C22">
        <w:rPr>
          <w:rStyle w:val="OperatorTok"/>
          <w:lang w:val="fr-FR"/>
          <w:rPrChange w:author="Philippe Cornichet" w:date="2021-08-12T15:19:00Z" w:id="1710">
            <w:rPr>
              <w:rStyle w:val="OperatorTok"/>
            </w:rPr>
          </w:rPrChange>
        </w:rPr>
        <w:t>&amp;</w:t>
      </w:r>
      <w:r w:rsidRPr="00A61C22">
        <w:rPr>
          <w:rStyle w:val="NormalTok"/>
          <w:lang w:val="fr-FR"/>
          <w:rPrChange w:author="Philippe Cornichet" w:date="2021-08-12T15:19:00Z" w:id="1711">
            <w:rPr>
              <w:rStyle w:val="NormalTok"/>
            </w:rPr>
          </w:rPrChange>
        </w:rPr>
        <w:t>info</w:t>
      </w:r>
      <w:r w:rsidRPr="00A61C22">
        <w:rPr>
          <w:rStyle w:val="OperatorTok"/>
          <w:lang w:val="fr-FR"/>
          <w:rPrChange w:author="Philippe Cornichet" w:date="2021-08-12T15:19:00Z" w:id="1712">
            <w:rPr>
              <w:rStyle w:val="OperatorTok"/>
            </w:rPr>
          </w:rPrChange>
        </w:rPr>
        <w:t>)</w:t>
      </w:r>
      <w:r w:rsidRPr="00A61C22">
        <w:rPr>
          <w:lang w:val="fr-FR"/>
          <w:rPrChange w:author="Philippe Cornichet" w:date="2021-08-12T15:19:00Z" w:id="1713">
            <w:rPr/>
          </w:rPrChange>
        </w:rPr>
        <w:br/>
      </w:r>
      <w:r w:rsidRPr="00A61C22">
        <w:rPr>
          <w:rStyle w:val="OperatorTok"/>
          <w:lang w:val="fr-FR"/>
          <w:rPrChange w:author="Philippe Cornichet" w:date="2021-08-12T15:19:00Z" w:id="1714">
            <w:rPr>
              <w:rStyle w:val="OperatorTok"/>
            </w:rPr>
          </w:rPrChange>
        </w:rPr>
        <w:t>{</w:t>
      </w:r>
      <w:r w:rsidRPr="00A61C22">
        <w:rPr>
          <w:lang w:val="fr-FR"/>
          <w:rPrChange w:author="Philippe Cornichet" w:date="2021-08-12T15:19:00Z" w:id="1715">
            <w:rPr/>
          </w:rPrChange>
        </w:rPr>
        <w:br/>
      </w:r>
      <w:r w:rsidRPr="00A61C22">
        <w:rPr>
          <w:rStyle w:val="NormalTok"/>
          <w:lang w:val="fr-FR"/>
          <w:rPrChange w:author="Philippe Cornichet" w:date="2021-08-12T15:19:00Z" w:id="1716">
            <w:rPr>
              <w:rStyle w:val="NormalTok"/>
            </w:rPr>
          </w:rPrChange>
        </w:rPr>
        <w:t xml:space="preserve">    Napi</w:t>
      </w:r>
      <w:r w:rsidRPr="00A61C22">
        <w:rPr>
          <w:rStyle w:val="OperatorTok"/>
          <w:lang w:val="fr-FR"/>
          <w:rPrChange w:author="Philippe Cornichet" w:date="2021-08-12T15:19:00Z" w:id="1717">
            <w:rPr>
              <w:rStyle w:val="OperatorTok"/>
            </w:rPr>
          </w:rPrChange>
        </w:rPr>
        <w:t>::</w:t>
      </w:r>
      <w:r w:rsidRPr="00A61C22">
        <w:rPr>
          <w:rStyle w:val="NormalTok"/>
          <w:lang w:val="fr-FR"/>
          <w:rPrChange w:author="Philippe Cornichet" w:date="2021-08-12T15:19:00Z" w:id="1718">
            <w:rPr>
              <w:rStyle w:val="NormalTok"/>
            </w:rPr>
          </w:rPrChange>
        </w:rPr>
        <w:t xml:space="preserve">Env env </w:t>
      </w:r>
      <w:r w:rsidRPr="00A61C22">
        <w:rPr>
          <w:rStyle w:val="OperatorTok"/>
          <w:lang w:val="fr-FR"/>
          <w:rPrChange w:author="Philippe Cornichet" w:date="2021-08-12T15:19:00Z" w:id="1719">
            <w:rPr>
              <w:rStyle w:val="OperatorTok"/>
            </w:rPr>
          </w:rPrChange>
        </w:rPr>
        <w:t>=</w:t>
      </w:r>
      <w:r w:rsidRPr="00A61C22">
        <w:rPr>
          <w:rStyle w:val="NormalTok"/>
          <w:lang w:val="fr-FR"/>
          <w:rPrChange w:author="Philippe Cornichet" w:date="2021-08-12T15:19:00Z" w:id="1720">
            <w:rPr>
              <w:rStyle w:val="NormalTok"/>
            </w:rPr>
          </w:rPrChange>
        </w:rPr>
        <w:t xml:space="preserve"> info</w:t>
      </w:r>
      <w:r w:rsidRPr="00A61C22">
        <w:rPr>
          <w:rStyle w:val="OperatorTok"/>
          <w:lang w:val="fr-FR"/>
          <w:rPrChange w:author="Philippe Cornichet" w:date="2021-08-12T15:19:00Z" w:id="1721">
            <w:rPr>
              <w:rStyle w:val="OperatorTok"/>
            </w:rPr>
          </w:rPrChange>
        </w:rPr>
        <w:t>.</w:t>
      </w:r>
      <w:r w:rsidRPr="00A61C22">
        <w:rPr>
          <w:rStyle w:val="NormalTok"/>
          <w:lang w:val="fr-FR"/>
          <w:rPrChange w:author="Philippe Cornichet" w:date="2021-08-12T15:19:00Z" w:id="1722">
            <w:rPr>
              <w:rStyle w:val="NormalTok"/>
            </w:rPr>
          </w:rPrChange>
        </w:rPr>
        <w:t>Env</w:t>
      </w:r>
      <w:r w:rsidRPr="00A61C22">
        <w:rPr>
          <w:rStyle w:val="OperatorTok"/>
          <w:lang w:val="fr-FR"/>
          <w:rPrChange w:author="Philippe Cornichet" w:date="2021-08-12T15:19:00Z" w:id="1723">
            <w:rPr>
              <w:rStyle w:val="OperatorTok"/>
            </w:rPr>
          </w:rPrChange>
        </w:rPr>
        <w:t>();</w:t>
      </w:r>
      <w:r w:rsidRPr="00A61C22">
        <w:rPr>
          <w:lang w:val="fr-FR"/>
          <w:rPrChange w:author="Philippe Cornichet" w:date="2021-08-12T15:19:00Z" w:id="1724">
            <w:rPr/>
          </w:rPrChange>
        </w:rPr>
        <w:br/>
      </w:r>
      <w:r w:rsidRPr="00A61C22">
        <w:rPr>
          <w:rStyle w:val="NormalTok"/>
          <w:lang w:val="fr-FR"/>
          <w:rPrChange w:author="Philippe Cornichet" w:date="2021-08-12T15:19:00Z" w:id="1725">
            <w:rPr>
              <w:rStyle w:val="NormalTok"/>
            </w:rPr>
          </w:rPrChange>
        </w:rPr>
        <w:t xml:space="preserve">    </w:t>
      </w:r>
      <w:r w:rsidRPr="00A61C22">
        <w:rPr>
          <w:rStyle w:val="CommentTok"/>
          <w:lang w:val="fr-FR"/>
          <w:rPrChange w:author="Philippe Cornichet" w:date="2021-08-12T15:19:00Z" w:id="1726">
            <w:rPr>
              <w:rStyle w:val="CommentTok"/>
            </w:rPr>
          </w:rPrChange>
        </w:rPr>
        <w:t>// Check the argument types</w:t>
      </w:r>
      <w:r w:rsidRPr="00A61C22">
        <w:rPr>
          <w:lang w:val="fr-FR"/>
          <w:rPrChange w:author="Philippe Cornichet" w:date="2021-08-12T15:19:00Z" w:id="1727">
            <w:rPr/>
          </w:rPrChange>
        </w:rPr>
        <w:br/>
      </w:r>
      <w:r w:rsidRPr="00A61C22">
        <w:rPr>
          <w:rStyle w:val="NormalTok"/>
          <w:lang w:val="fr-FR"/>
          <w:rPrChange w:author="Philippe Cornichet" w:date="2021-08-12T15:19:00Z" w:id="1728">
            <w:rPr>
              <w:rStyle w:val="NormalTok"/>
            </w:rPr>
          </w:rPrChange>
        </w:rPr>
        <w:t xml:space="preserve">    </w:t>
      </w:r>
      <w:r w:rsidRPr="00A61C22">
        <w:rPr>
          <w:rStyle w:val="ControlFlowTok"/>
          <w:lang w:val="fr-FR"/>
          <w:rPrChange w:author="Philippe Cornichet" w:date="2021-08-12T15:19:00Z" w:id="1729">
            <w:rPr>
              <w:rStyle w:val="ControlFlowTok"/>
            </w:rPr>
          </w:rPrChange>
        </w:rPr>
        <w:t>if</w:t>
      </w:r>
      <w:r w:rsidRPr="00A61C22">
        <w:rPr>
          <w:rStyle w:val="NormalTok"/>
          <w:lang w:val="fr-FR"/>
          <w:rPrChange w:author="Philippe Cornichet" w:date="2021-08-12T15:19:00Z" w:id="1730">
            <w:rPr>
              <w:rStyle w:val="NormalTok"/>
            </w:rPr>
          </w:rPrChange>
        </w:rPr>
        <w:t xml:space="preserve"> </w:t>
      </w:r>
      <w:r w:rsidRPr="00A61C22">
        <w:rPr>
          <w:rStyle w:val="OperatorTok"/>
          <w:lang w:val="fr-FR"/>
          <w:rPrChange w:author="Philippe Cornichet" w:date="2021-08-12T15:19:00Z" w:id="1731">
            <w:rPr>
              <w:rStyle w:val="OperatorTok"/>
            </w:rPr>
          </w:rPrChange>
        </w:rPr>
        <w:t>(!</w:t>
      </w:r>
      <w:r w:rsidRPr="00A61C22">
        <w:rPr>
          <w:rStyle w:val="NormalTok"/>
          <w:lang w:val="fr-FR"/>
          <w:rPrChange w:author="Philippe Cornichet" w:date="2021-08-12T15:19:00Z" w:id="1732">
            <w:rPr>
              <w:rStyle w:val="NormalTok"/>
            </w:rPr>
          </w:rPrChange>
        </w:rPr>
        <w:t>info</w:t>
      </w:r>
      <w:r w:rsidRPr="00A61C22">
        <w:rPr>
          <w:rStyle w:val="OperatorTok"/>
          <w:lang w:val="fr-FR"/>
          <w:rPrChange w:author="Philippe Cornichet" w:date="2021-08-12T15:19:00Z" w:id="1733">
            <w:rPr>
              <w:rStyle w:val="OperatorTok"/>
            </w:rPr>
          </w:rPrChange>
        </w:rPr>
        <w:t>[</w:t>
      </w:r>
      <w:r w:rsidRPr="00A61C22">
        <w:rPr>
          <w:rStyle w:val="DecValTok"/>
          <w:lang w:val="fr-FR"/>
          <w:rPrChange w:author="Philippe Cornichet" w:date="2021-08-12T15:19:00Z" w:id="1734">
            <w:rPr>
              <w:rStyle w:val="DecValTok"/>
            </w:rPr>
          </w:rPrChange>
        </w:rPr>
        <w:t>0</w:t>
      </w:r>
      <w:r w:rsidRPr="00A61C22">
        <w:rPr>
          <w:rStyle w:val="OperatorTok"/>
          <w:lang w:val="fr-FR"/>
          <w:rPrChange w:author="Philippe Cornichet" w:date="2021-08-12T15:19:00Z" w:id="1735">
            <w:rPr>
              <w:rStyle w:val="OperatorTok"/>
            </w:rPr>
          </w:rPrChange>
        </w:rPr>
        <w:t>].</w:t>
      </w:r>
      <w:r w:rsidRPr="00A61C22">
        <w:rPr>
          <w:rStyle w:val="NormalTok"/>
          <w:lang w:val="fr-FR"/>
          <w:rPrChange w:author="Philippe Cornichet" w:date="2021-08-12T15:19:00Z" w:id="1736">
            <w:rPr>
              <w:rStyle w:val="NormalTok"/>
            </w:rPr>
          </w:rPrChange>
        </w:rPr>
        <w:t>IsNumber</w:t>
      </w:r>
      <w:r w:rsidRPr="00A61C22">
        <w:rPr>
          <w:rStyle w:val="OperatorTok"/>
          <w:lang w:val="fr-FR"/>
          <w:rPrChange w:author="Philippe Cornichet" w:date="2021-08-12T15:19:00Z" w:id="1737">
            <w:rPr>
              <w:rStyle w:val="OperatorTok"/>
            </w:rPr>
          </w:rPrChange>
        </w:rPr>
        <w:t>())</w:t>
      </w:r>
      <w:r w:rsidRPr="00A61C22">
        <w:rPr>
          <w:lang w:val="fr-FR"/>
          <w:rPrChange w:author="Philippe Cornichet" w:date="2021-08-12T15:19:00Z" w:id="1738">
            <w:rPr/>
          </w:rPrChange>
        </w:rPr>
        <w:br/>
      </w:r>
      <w:r w:rsidRPr="00A61C22">
        <w:rPr>
          <w:rStyle w:val="NormalTok"/>
          <w:lang w:val="fr-FR"/>
          <w:rPrChange w:author="Philippe Cornichet" w:date="2021-08-12T15:19:00Z" w:id="1739">
            <w:rPr>
              <w:rStyle w:val="NormalTok"/>
            </w:rPr>
          </w:rPrChange>
        </w:rPr>
        <w:t xml:space="preserve">        </w:t>
      </w:r>
      <w:r w:rsidRPr="00A61C22">
        <w:rPr>
          <w:rStyle w:val="ControlFlowTok"/>
          <w:lang w:val="fr-FR"/>
          <w:rPrChange w:author="Philippe Cornichet" w:date="2021-08-12T15:19:00Z" w:id="1740">
            <w:rPr>
              <w:rStyle w:val="ControlFlowTok"/>
            </w:rPr>
          </w:rPrChange>
        </w:rPr>
        <w:t>throw</w:t>
      </w:r>
      <w:r w:rsidRPr="00A61C22">
        <w:rPr>
          <w:rStyle w:val="NormalTok"/>
          <w:lang w:val="fr-FR"/>
          <w:rPrChange w:author="Philippe Cornichet" w:date="2021-08-12T15:19:00Z" w:id="1741">
            <w:rPr>
              <w:rStyle w:val="NormalTok"/>
            </w:rPr>
          </w:rPrChange>
        </w:rPr>
        <w:t xml:space="preserve"> Napi</w:t>
      </w:r>
      <w:r w:rsidRPr="00A61C22">
        <w:rPr>
          <w:rStyle w:val="OperatorTok"/>
          <w:lang w:val="fr-FR"/>
          <w:rPrChange w:author="Philippe Cornichet" w:date="2021-08-12T15:19:00Z" w:id="1742">
            <w:rPr>
              <w:rStyle w:val="OperatorTok"/>
            </w:rPr>
          </w:rPrChange>
        </w:rPr>
        <w:t>::</w:t>
      </w:r>
      <w:r w:rsidRPr="00A61C22">
        <w:rPr>
          <w:rStyle w:val="NormalTok"/>
          <w:lang w:val="fr-FR"/>
          <w:rPrChange w:author="Philippe Cornichet" w:date="2021-08-12T15:19:00Z" w:id="1743">
            <w:rPr>
              <w:rStyle w:val="NormalTok"/>
            </w:rPr>
          </w:rPrChange>
        </w:rPr>
        <w:t>Error</w:t>
      </w:r>
      <w:r w:rsidRPr="00A61C22">
        <w:rPr>
          <w:rStyle w:val="OperatorTok"/>
          <w:lang w:val="fr-FR"/>
          <w:rPrChange w:author="Philippe Cornichet" w:date="2021-08-12T15:19:00Z" w:id="1744">
            <w:rPr>
              <w:rStyle w:val="OperatorTok"/>
            </w:rPr>
          </w:rPrChange>
        </w:rPr>
        <w:t>::</w:t>
      </w:r>
      <w:r w:rsidRPr="00A61C22">
        <w:rPr>
          <w:rStyle w:val="NormalTok"/>
          <w:lang w:val="fr-FR"/>
          <w:rPrChange w:author="Philippe Cornichet" w:date="2021-08-12T15:19:00Z" w:id="1745">
            <w:rPr>
              <w:rStyle w:val="NormalTok"/>
            </w:rPr>
          </w:rPrChange>
        </w:rPr>
        <w:t>New</w:t>
      </w:r>
      <w:r w:rsidRPr="00A61C22">
        <w:rPr>
          <w:rStyle w:val="OperatorTok"/>
          <w:lang w:val="fr-FR"/>
          <w:rPrChange w:author="Philippe Cornichet" w:date="2021-08-12T15:19:00Z" w:id="1746">
            <w:rPr>
              <w:rStyle w:val="OperatorTok"/>
            </w:rPr>
          </w:rPrChange>
        </w:rPr>
        <w:t>(</w:t>
      </w:r>
      <w:r w:rsidRPr="00A61C22">
        <w:rPr>
          <w:rStyle w:val="NormalTok"/>
          <w:lang w:val="fr-FR"/>
          <w:rPrChange w:author="Philippe Cornichet" w:date="2021-08-12T15:19:00Z" w:id="1747">
            <w:rPr>
              <w:rStyle w:val="NormalTok"/>
            </w:rPr>
          </w:rPrChange>
        </w:rPr>
        <w:t>env</w:t>
      </w:r>
      <w:r w:rsidRPr="00A61C22">
        <w:rPr>
          <w:rStyle w:val="OperatorTok"/>
          <w:lang w:val="fr-FR"/>
          <w:rPrChange w:author="Philippe Cornichet" w:date="2021-08-12T15:19:00Z" w:id="1748">
            <w:rPr>
              <w:rStyle w:val="OperatorTok"/>
            </w:rPr>
          </w:rPrChange>
        </w:rPr>
        <w:t>,</w:t>
      </w:r>
      <w:r w:rsidRPr="00A61C22">
        <w:rPr>
          <w:rStyle w:val="NormalTok"/>
          <w:lang w:val="fr-FR"/>
          <w:rPrChange w:author="Philippe Cornichet" w:date="2021-08-12T15:19:00Z" w:id="1749">
            <w:rPr>
              <w:rStyle w:val="NormalTok"/>
            </w:rPr>
          </w:rPrChange>
        </w:rPr>
        <w:t xml:space="preserve"> </w:t>
      </w:r>
      <w:r w:rsidRPr="00A61C22">
        <w:rPr>
          <w:rStyle w:val="StringTok"/>
          <w:lang w:val="fr-FR"/>
          <w:rPrChange w:author="Philippe Cornichet" w:date="2021-08-12T15:19:00Z" w:id="1750">
            <w:rPr>
              <w:rStyle w:val="StringTok"/>
            </w:rPr>
          </w:rPrChange>
        </w:rPr>
        <w:t>"Method 'Compare' must be taking number value arguments"</w:t>
      </w:r>
      <w:r w:rsidRPr="00A61C22">
        <w:rPr>
          <w:rStyle w:val="OperatorTok"/>
          <w:lang w:val="fr-FR"/>
          <w:rPrChange w:author="Philippe Cornichet" w:date="2021-08-12T15:19:00Z" w:id="1751">
            <w:rPr>
              <w:rStyle w:val="OperatorTok"/>
            </w:rPr>
          </w:rPrChange>
        </w:rPr>
        <w:t>);</w:t>
      </w:r>
      <w:r w:rsidRPr="00A61C22">
        <w:rPr>
          <w:lang w:val="fr-FR"/>
          <w:rPrChange w:author="Philippe Cornichet" w:date="2021-08-12T15:19:00Z" w:id="1752">
            <w:rPr/>
          </w:rPrChange>
        </w:rPr>
        <w:br/>
      </w:r>
      <w:r w:rsidRPr="00A61C22">
        <w:rPr>
          <w:rStyle w:val="NormalTok"/>
          <w:lang w:val="fr-FR"/>
          <w:rPrChange w:author="Philippe Cornichet" w:date="2021-08-12T15:19:00Z" w:id="1753">
            <w:rPr>
              <w:rStyle w:val="NormalTok"/>
            </w:rPr>
          </w:rPrChange>
        </w:rPr>
        <w:t xml:space="preserve">    </w:t>
      </w:r>
      <w:r w:rsidRPr="00A61C22">
        <w:rPr>
          <w:rStyle w:val="ControlFlowTok"/>
          <w:lang w:val="fr-FR"/>
          <w:rPrChange w:author="Philippe Cornichet" w:date="2021-08-12T15:19:00Z" w:id="1754">
            <w:rPr>
              <w:rStyle w:val="ControlFlowTok"/>
            </w:rPr>
          </w:rPrChange>
        </w:rPr>
        <w:t>return</w:t>
      </w:r>
      <w:r w:rsidRPr="00A61C22">
        <w:rPr>
          <w:rStyle w:val="NormalTok"/>
          <w:lang w:val="fr-FR"/>
          <w:rPrChange w:author="Philippe Cornichet" w:date="2021-08-12T15:19:00Z" w:id="1755">
            <w:rPr>
              <w:rStyle w:val="NormalTok"/>
            </w:rPr>
          </w:rPrChange>
        </w:rPr>
        <w:t xml:space="preserve"> Napi</w:t>
      </w:r>
      <w:r w:rsidRPr="00A61C22">
        <w:rPr>
          <w:rStyle w:val="OperatorTok"/>
          <w:lang w:val="fr-FR"/>
          <w:rPrChange w:author="Philippe Cornichet" w:date="2021-08-12T15:19:00Z" w:id="1756">
            <w:rPr>
              <w:rStyle w:val="OperatorTok"/>
            </w:rPr>
          </w:rPrChange>
        </w:rPr>
        <w:t>::</w:t>
      </w:r>
      <w:r w:rsidRPr="00A61C22">
        <w:rPr>
          <w:rStyle w:val="NormalTok"/>
          <w:lang w:val="fr-FR"/>
          <w:rPrChange w:author="Philippe Cornichet" w:date="2021-08-12T15:19:00Z" w:id="1757">
            <w:rPr>
              <w:rStyle w:val="NormalTok"/>
            </w:rPr>
          </w:rPrChange>
        </w:rPr>
        <w:t>Array</w:t>
      </w:r>
      <w:r w:rsidRPr="00A61C22">
        <w:rPr>
          <w:rStyle w:val="OperatorTok"/>
          <w:lang w:val="fr-FR"/>
          <w:rPrChange w:author="Philippe Cornichet" w:date="2021-08-12T15:19:00Z" w:id="1758">
            <w:rPr>
              <w:rStyle w:val="OperatorTok"/>
            </w:rPr>
          </w:rPrChange>
        </w:rPr>
        <w:t>::</w:t>
      </w:r>
      <w:r w:rsidRPr="00A61C22">
        <w:rPr>
          <w:rStyle w:val="NormalTok"/>
          <w:lang w:val="fr-FR"/>
          <w:rPrChange w:author="Philippe Cornichet" w:date="2021-08-12T15:19:00Z" w:id="1759">
            <w:rPr>
              <w:rStyle w:val="NormalTok"/>
            </w:rPr>
          </w:rPrChange>
        </w:rPr>
        <w:t>New</w:t>
      </w:r>
      <w:r w:rsidRPr="00A61C22">
        <w:rPr>
          <w:rStyle w:val="OperatorTok"/>
          <w:lang w:val="fr-FR"/>
          <w:rPrChange w:author="Philippe Cornichet" w:date="2021-08-12T15:19:00Z" w:id="1760">
            <w:rPr>
              <w:rStyle w:val="OperatorTok"/>
            </w:rPr>
          </w:rPrChange>
        </w:rPr>
        <w:t>(</w:t>
      </w:r>
      <w:r w:rsidRPr="00A61C22">
        <w:rPr>
          <w:rStyle w:val="NormalTok"/>
          <w:lang w:val="fr-FR"/>
          <w:rPrChange w:author="Philippe Cornichet" w:date="2021-08-12T15:19:00Z" w:id="1761">
            <w:rPr>
              <w:rStyle w:val="NormalTok"/>
            </w:rPr>
          </w:rPrChange>
        </w:rPr>
        <w:t>env</w:t>
      </w:r>
      <w:r w:rsidRPr="00A61C22">
        <w:rPr>
          <w:rStyle w:val="OperatorTok"/>
          <w:lang w:val="fr-FR"/>
          <w:rPrChange w:author="Philippe Cornichet" w:date="2021-08-12T15:19:00Z" w:id="1762">
            <w:rPr>
              <w:rStyle w:val="OperatorTok"/>
            </w:rPr>
          </w:rPrChange>
        </w:rPr>
        <w:t>,</w:t>
      </w:r>
      <w:r w:rsidRPr="00A61C22">
        <w:rPr>
          <w:rStyle w:val="NormalTok"/>
          <w:lang w:val="fr-FR"/>
          <w:rPrChange w:author="Philippe Cornichet" w:date="2021-08-12T15:19:00Z" w:id="1763">
            <w:rPr>
              <w:rStyle w:val="NormalTok"/>
            </w:rPr>
          </w:rPrChange>
        </w:rPr>
        <w:t xml:space="preserve"> </w:t>
      </w:r>
      <w:r w:rsidRPr="00A61C22">
        <w:rPr>
          <w:rStyle w:val="OperatorTok"/>
          <w:lang w:val="fr-FR"/>
          <w:rPrChange w:author="Philippe Cornichet" w:date="2021-08-12T15:19:00Z" w:id="1764">
            <w:rPr>
              <w:rStyle w:val="OperatorTok"/>
            </w:rPr>
          </w:rPrChange>
        </w:rPr>
        <w:t>(</w:t>
      </w:r>
      <w:r w:rsidRPr="00A61C22">
        <w:rPr>
          <w:rStyle w:val="DataTypeTok"/>
          <w:lang w:val="fr-FR"/>
          <w:rPrChange w:author="Philippe Cornichet" w:date="2021-08-12T15:19:00Z" w:id="1765">
            <w:rPr>
              <w:rStyle w:val="DataTypeTok"/>
            </w:rPr>
          </w:rPrChange>
        </w:rPr>
        <w:t>int</w:t>
      </w:r>
      <w:r w:rsidRPr="00A61C22">
        <w:rPr>
          <w:rStyle w:val="OperatorTok"/>
          <w:lang w:val="fr-FR"/>
          <w:rPrChange w:author="Philippe Cornichet" w:date="2021-08-12T15:19:00Z" w:id="1766">
            <w:rPr>
              <w:rStyle w:val="OperatorTok"/>
            </w:rPr>
          </w:rPrChange>
        </w:rPr>
        <w:t>)</w:t>
      </w:r>
      <w:r w:rsidRPr="00A61C22">
        <w:rPr>
          <w:rStyle w:val="NormalTok"/>
          <w:lang w:val="fr-FR"/>
          <w:rPrChange w:author="Philippe Cornichet" w:date="2021-08-12T15:19:00Z" w:id="1767">
            <w:rPr>
              <w:rStyle w:val="NormalTok"/>
            </w:rPr>
          </w:rPrChange>
        </w:rPr>
        <w:t>info</w:t>
      </w:r>
      <w:r w:rsidRPr="00A61C22">
        <w:rPr>
          <w:rStyle w:val="OperatorTok"/>
          <w:lang w:val="fr-FR"/>
          <w:rPrChange w:author="Philippe Cornichet" w:date="2021-08-12T15:19:00Z" w:id="1768">
            <w:rPr>
              <w:rStyle w:val="OperatorTok"/>
            </w:rPr>
          </w:rPrChange>
        </w:rPr>
        <w:t>[</w:t>
      </w:r>
      <w:r w:rsidRPr="00A61C22">
        <w:rPr>
          <w:rStyle w:val="DecValTok"/>
          <w:lang w:val="fr-FR"/>
          <w:rPrChange w:author="Philippe Cornichet" w:date="2021-08-12T15:19:00Z" w:id="1769">
            <w:rPr>
              <w:rStyle w:val="DecValTok"/>
            </w:rPr>
          </w:rPrChange>
        </w:rPr>
        <w:t>0</w:t>
      </w:r>
      <w:r w:rsidRPr="00A61C22">
        <w:rPr>
          <w:rStyle w:val="OperatorTok"/>
          <w:lang w:val="fr-FR"/>
          <w:rPrChange w:author="Philippe Cornichet" w:date="2021-08-12T15:19:00Z" w:id="1770">
            <w:rPr>
              <w:rStyle w:val="OperatorTok"/>
            </w:rPr>
          </w:rPrChange>
        </w:rPr>
        <w:t>].</w:t>
      </w:r>
      <w:r w:rsidRPr="00A61C22">
        <w:rPr>
          <w:rStyle w:val="NormalTok"/>
          <w:lang w:val="fr-FR"/>
          <w:rPrChange w:author="Philippe Cornichet" w:date="2021-08-12T15:19:00Z" w:id="1771">
            <w:rPr>
              <w:rStyle w:val="NormalTok"/>
            </w:rPr>
          </w:rPrChange>
        </w:rPr>
        <w:t>ToNumber</w:t>
      </w:r>
      <w:r w:rsidRPr="00A61C22">
        <w:rPr>
          <w:rStyle w:val="OperatorTok"/>
          <w:lang w:val="fr-FR"/>
          <w:rPrChange w:author="Philippe Cornichet" w:date="2021-08-12T15:19:00Z" w:id="1772">
            <w:rPr>
              <w:rStyle w:val="OperatorTok"/>
            </w:rPr>
          </w:rPrChange>
        </w:rPr>
        <w:t>());</w:t>
      </w:r>
      <w:r w:rsidRPr="00A61C22">
        <w:rPr>
          <w:lang w:val="fr-FR"/>
          <w:rPrChange w:author="Philippe Cornichet" w:date="2021-08-12T15:19:00Z" w:id="1773">
            <w:rPr/>
          </w:rPrChange>
        </w:rPr>
        <w:br/>
      </w:r>
      <w:r w:rsidRPr="00A61C22">
        <w:rPr>
          <w:rStyle w:val="OperatorTok"/>
          <w:lang w:val="fr-FR"/>
          <w:rPrChange w:author="Philippe Cornichet" w:date="2021-08-12T15:19:00Z" w:id="1774">
            <w:rPr>
              <w:rStyle w:val="OperatorTok"/>
            </w:rPr>
          </w:rPrChange>
        </w:rPr>
        <w:t>}</w:t>
      </w:r>
      <w:r w:rsidRPr="00A61C22">
        <w:rPr>
          <w:lang w:val="fr-FR"/>
          <w:rPrChange w:author="Philippe Cornichet" w:date="2021-08-12T15:19:00Z" w:id="1775">
            <w:rPr/>
          </w:rPrChange>
        </w:rPr>
        <w:br/>
      </w:r>
      <w:r w:rsidRPr="00A61C22">
        <w:rPr>
          <w:lang w:val="fr-FR"/>
          <w:rPrChange w:author="Philippe Cornichet" w:date="2021-08-12T15:19:00Z" w:id="1776">
            <w:rPr/>
          </w:rPrChange>
        </w:rPr>
        <w:br/>
      </w:r>
      <w:r w:rsidRPr="00A61C22">
        <w:rPr>
          <w:rStyle w:val="AttributeTok"/>
          <w:lang w:val="fr-FR"/>
          <w:rPrChange w:author="Philippe Cornichet" w:date="2021-08-12T15:19:00Z" w:id="1777">
            <w:rPr>
              <w:rStyle w:val="AttributeTok"/>
            </w:rPr>
          </w:rPrChange>
        </w:rPr>
        <w:t>static</w:t>
      </w:r>
      <w:r w:rsidRPr="00A61C22">
        <w:rPr>
          <w:rStyle w:val="NormalTok"/>
          <w:lang w:val="fr-FR"/>
          <w:rPrChange w:author="Philippe Cornichet" w:date="2021-08-12T15:19:00Z" w:id="1778">
            <w:rPr>
              <w:rStyle w:val="NormalTok"/>
            </w:rPr>
          </w:rPrChange>
        </w:rPr>
        <w:t xml:space="preserve"> Napi</w:t>
      </w:r>
      <w:r w:rsidRPr="00A61C22">
        <w:rPr>
          <w:rStyle w:val="OperatorTok"/>
          <w:lang w:val="fr-FR"/>
          <w:rPrChange w:author="Philippe Cornichet" w:date="2021-08-12T15:19:00Z" w:id="1779">
            <w:rPr>
              <w:rStyle w:val="OperatorTok"/>
            </w:rPr>
          </w:rPrChange>
        </w:rPr>
        <w:t>::</w:t>
      </w:r>
      <w:r w:rsidRPr="00A61C22">
        <w:rPr>
          <w:rStyle w:val="NormalTok"/>
          <w:lang w:val="fr-FR"/>
          <w:rPrChange w:author="Philippe Cornichet" w:date="2021-08-12T15:19:00Z" w:id="1780">
            <w:rPr>
              <w:rStyle w:val="NormalTok"/>
            </w:rPr>
          </w:rPrChange>
        </w:rPr>
        <w:t>Object Init</w:t>
      </w:r>
      <w:r w:rsidRPr="00A61C22">
        <w:rPr>
          <w:rStyle w:val="OperatorTok"/>
          <w:lang w:val="fr-FR"/>
          <w:rPrChange w:author="Philippe Cornichet" w:date="2021-08-12T15:19:00Z" w:id="1781">
            <w:rPr>
              <w:rStyle w:val="OperatorTok"/>
            </w:rPr>
          </w:rPrChange>
        </w:rPr>
        <w:t>(</w:t>
      </w:r>
      <w:r w:rsidRPr="00A61C22">
        <w:rPr>
          <w:rStyle w:val="NormalTok"/>
          <w:lang w:val="fr-FR"/>
          <w:rPrChange w:author="Philippe Cornichet" w:date="2021-08-12T15:19:00Z" w:id="1782">
            <w:rPr>
              <w:rStyle w:val="NormalTok"/>
            </w:rPr>
          </w:rPrChange>
        </w:rPr>
        <w:t>Napi</w:t>
      </w:r>
      <w:r w:rsidRPr="00A61C22">
        <w:rPr>
          <w:rStyle w:val="OperatorTok"/>
          <w:lang w:val="fr-FR"/>
          <w:rPrChange w:author="Philippe Cornichet" w:date="2021-08-12T15:19:00Z" w:id="1783">
            <w:rPr>
              <w:rStyle w:val="OperatorTok"/>
            </w:rPr>
          </w:rPrChange>
        </w:rPr>
        <w:t>::</w:t>
      </w:r>
      <w:r w:rsidRPr="00A61C22">
        <w:rPr>
          <w:rStyle w:val="NormalTok"/>
          <w:lang w:val="fr-FR"/>
          <w:rPrChange w:author="Philippe Cornichet" w:date="2021-08-12T15:19:00Z" w:id="1784">
            <w:rPr>
              <w:rStyle w:val="NormalTok"/>
            </w:rPr>
          </w:rPrChange>
        </w:rPr>
        <w:t>Env env</w:t>
      </w:r>
      <w:r w:rsidRPr="00A61C22">
        <w:rPr>
          <w:rStyle w:val="OperatorTok"/>
          <w:lang w:val="fr-FR"/>
          <w:rPrChange w:author="Philippe Cornichet" w:date="2021-08-12T15:19:00Z" w:id="1785">
            <w:rPr>
              <w:rStyle w:val="OperatorTok"/>
            </w:rPr>
          </w:rPrChange>
        </w:rPr>
        <w:t>,</w:t>
      </w:r>
      <w:r w:rsidRPr="00A61C22">
        <w:rPr>
          <w:rStyle w:val="NormalTok"/>
          <w:lang w:val="fr-FR"/>
          <w:rPrChange w:author="Philippe Cornichet" w:date="2021-08-12T15:19:00Z" w:id="1786">
            <w:rPr>
              <w:rStyle w:val="NormalTok"/>
            </w:rPr>
          </w:rPrChange>
        </w:rPr>
        <w:t xml:space="preserve"> Napi</w:t>
      </w:r>
      <w:r w:rsidRPr="00A61C22">
        <w:rPr>
          <w:rStyle w:val="OperatorTok"/>
          <w:lang w:val="fr-FR"/>
          <w:rPrChange w:author="Philippe Cornichet" w:date="2021-08-12T15:19:00Z" w:id="1787">
            <w:rPr>
              <w:rStyle w:val="OperatorTok"/>
            </w:rPr>
          </w:rPrChange>
        </w:rPr>
        <w:t>::</w:t>
      </w:r>
      <w:r w:rsidRPr="00A61C22">
        <w:rPr>
          <w:rStyle w:val="NormalTok"/>
          <w:lang w:val="fr-FR"/>
          <w:rPrChange w:author="Philippe Cornichet" w:date="2021-08-12T15:19:00Z" w:id="1788">
            <w:rPr>
              <w:rStyle w:val="NormalTok"/>
            </w:rPr>
          </w:rPrChange>
        </w:rPr>
        <w:t>Object exports</w:t>
      </w:r>
      <w:r w:rsidRPr="00A61C22">
        <w:rPr>
          <w:rStyle w:val="OperatorTok"/>
          <w:lang w:val="fr-FR"/>
          <w:rPrChange w:author="Philippe Cornichet" w:date="2021-08-12T15:19:00Z" w:id="1789">
            <w:rPr>
              <w:rStyle w:val="OperatorTok"/>
            </w:rPr>
          </w:rPrChange>
        </w:rPr>
        <w:t>)</w:t>
      </w:r>
      <w:r w:rsidRPr="00A61C22">
        <w:rPr>
          <w:lang w:val="fr-FR"/>
          <w:rPrChange w:author="Philippe Cornichet" w:date="2021-08-12T15:19:00Z" w:id="1790">
            <w:rPr/>
          </w:rPrChange>
        </w:rPr>
        <w:br/>
      </w:r>
      <w:r w:rsidRPr="00A61C22">
        <w:rPr>
          <w:rStyle w:val="OperatorTok"/>
          <w:lang w:val="fr-FR"/>
          <w:rPrChange w:author="Philippe Cornichet" w:date="2021-08-12T15:19:00Z" w:id="1791">
            <w:rPr>
              <w:rStyle w:val="OperatorTok"/>
            </w:rPr>
          </w:rPrChange>
        </w:rPr>
        <w:t>{</w:t>
      </w:r>
      <w:r w:rsidRPr="00A61C22">
        <w:rPr>
          <w:lang w:val="fr-FR"/>
          <w:rPrChange w:author="Philippe Cornichet" w:date="2021-08-12T15:19:00Z" w:id="1792">
            <w:rPr/>
          </w:rPrChange>
        </w:rPr>
        <w:br/>
      </w:r>
      <w:r w:rsidRPr="00A61C22">
        <w:rPr>
          <w:rStyle w:val="NormalTok"/>
          <w:lang w:val="fr-FR"/>
          <w:rPrChange w:author="Philippe Cornichet" w:date="2021-08-12T15:19:00Z" w:id="1793">
            <w:rPr>
              <w:rStyle w:val="NormalTok"/>
            </w:rPr>
          </w:rPrChange>
        </w:rPr>
        <w:t xml:space="preserve">    exports</w:t>
      </w:r>
      <w:r w:rsidRPr="00A61C22">
        <w:rPr>
          <w:rStyle w:val="OperatorTok"/>
          <w:lang w:val="fr-FR"/>
          <w:rPrChange w:author="Philippe Cornichet" w:date="2021-08-12T15:19:00Z" w:id="1794">
            <w:rPr>
              <w:rStyle w:val="OperatorTok"/>
            </w:rPr>
          </w:rPrChange>
        </w:rPr>
        <w:t>.</w:t>
      </w:r>
      <w:r w:rsidRPr="00A61C22">
        <w:rPr>
          <w:rStyle w:val="NormalTok"/>
          <w:lang w:val="fr-FR"/>
          <w:rPrChange w:author="Philippe Cornichet" w:date="2021-08-12T15:19:00Z" w:id="1795">
            <w:rPr>
              <w:rStyle w:val="NormalTok"/>
            </w:rPr>
          </w:rPrChange>
        </w:rPr>
        <w:t>Set</w:t>
      </w:r>
      <w:r w:rsidRPr="00A61C22">
        <w:rPr>
          <w:rStyle w:val="OperatorTok"/>
          <w:lang w:val="fr-FR"/>
          <w:rPrChange w:author="Philippe Cornichet" w:date="2021-08-12T15:19:00Z" w:id="1796">
            <w:rPr>
              <w:rStyle w:val="OperatorTok"/>
            </w:rPr>
          </w:rPrChange>
        </w:rPr>
        <w:t>(</w:t>
      </w:r>
      <w:r w:rsidRPr="00A61C22">
        <w:rPr>
          <w:rStyle w:val="NormalTok"/>
          <w:lang w:val="fr-FR"/>
          <w:rPrChange w:author="Philippe Cornichet" w:date="2021-08-12T15:19:00Z" w:id="1797">
            <w:rPr>
              <w:rStyle w:val="NormalTok"/>
            </w:rPr>
          </w:rPrChange>
        </w:rPr>
        <w:t>Napi</w:t>
      </w:r>
      <w:r w:rsidRPr="00A61C22">
        <w:rPr>
          <w:rStyle w:val="OperatorTok"/>
          <w:lang w:val="fr-FR"/>
          <w:rPrChange w:author="Philippe Cornichet" w:date="2021-08-12T15:19:00Z" w:id="1798">
            <w:rPr>
              <w:rStyle w:val="OperatorTok"/>
            </w:rPr>
          </w:rPrChange>
        </w:rPr>
        <w:t>::</w:t>
      </w:r>
      <w:r w:rsidRPr="00A61C22">
        <w:rPr>
          <w:rStyle w:val="NormalTok"/>
          <w:lang w:val="fr-FR"/>
          <w:rPrChange w:author="Philippe Cornichet" w:date="2021-08-12T15:19:00Z" w:id="1799">
            <w:rPr>
              <w:rStyle w:val="NormalTok"/>
            </w:rPr>
          </w:rPrChange>
        </w:rPr>
        <w:t>String</w:t>
      </w:r>
      <w:r w:rsidRPr="00A61C22">
        <w:rPr>
          <w:rStyle w:val="OperatorTok"/>
          <w:lang w:val="fr-FR"/>
          <w:rPrChange w:author="Philippe Cornichet" w:date="2021-08-12T15:19:00Z" w:id="1800">
            <w:rPr>
              <w:rStyle w:val="OperatorTok"/>
            </w:rPr>
          </w:rPrChange>
        </w:rPr>
        <w:t>::</w:t>
      </w:r>
      <w:r w:rsidRPr="00A61C22">
        <w:rPr>
          <w:rStyle w:val="NormalTok"/>
          <w:lang w:val="fr-FR"/>
          <w:rPrChange w:author="Philippe Cornichet" w:date="2021-08-12T15:19:00Z" w:id="1801">
            <w:rPr>
              <w:rStyle w:val="NormalTok"/>
            </w:rPr>
          </w:rPrChange>
        </w:rPr>
        <w:t>New</w:t>
      </w:r>
      <w:r w:rsidRPr="00A61C22">
        <w:rPr>
          <w:rStyle w:val="OperatorTok"/>
          <w:lang w:val="fr-FR"/>
          <w:rPrChange w:author="Philippe Cornichet" w:date="2021-08-12T15:19:00Z" w:id="1802">
            <w:rPr>
              <w:rStyle w:val="OperatorTok"/>
            </w:rPr>
          </w:rPrChange>
        </w:rPr>
        <w:t>(</w:t>
      </w:r>
      <w:r w:rsidRPr="00A61C22">
        <w:rPr>
          <w:rStyle w:val="NormalTok"/>
          <w:lang w:val="fr-FR"/>
          <w:rPrChange w:author="Philippe Cornichet" w:date="2021-08-12T15:19:00Z" w:id="1803">
            <w:rPr>
              <w:rStyle w:val="NormalTok"/>
            </w:rPr>
          </w:rPrChange>
        </w:rPr>
        <w:t>env</w:t>
      </w:r>
      <w:r w:rsidRPr="00A61C22">
        <w:rPr>
          <w:rStyle w:val="OperatorTok"/>
          <w:lang w:val="fr-FR"/>
          <w:rPrChange w:author="Philippe Cornichet" w:date="2021-08-12T15:19:00Z" w:id="1804">
            <w:rPr>
              <w:rStyle w:val="OperatorTok"/>
            </w:rPr>
          </w:rPrChange>
        </w:rPr>
        <w:t>,</w:t>
      </w:r>
      <w:r w:rsidRPr="00A61C22">
        <w:rPr>
          <w:rStyle w:val="NormalTok"/>
          <w:lang w:val="fr-FR"/>
          <w:rPrChange w:author="Philippe Cornichet" w:date="2021-08-12T15:19:00Z" w:id="1805">
            <w:rPr>
              <w:rStyle w:val="NormalTok"/>
            </w:rPr>
          </w:rPrChange>
        </w:rPr>
        <w:t xml:space="preserve"> </w:t>
      </w:r>
      <w:r w:rsidRPr="00A61C22">
        <w:rPr>
          <w:rStyle w:val="StringTok"/>
          <w:lang w:val="fr-FR"/>
          <w:rPrChange w:author="Philippe Cornichet" w:date="2021-08-12T15:19:00Z" w:id="1806">
            <w:rPr>
              <w:rStyle w:val="StringTok"/>
            </w:rPr>
          </w:rPrChange>
        </w:rPr>
        <w:t>"compare"</w:t>
      </w:r>
      <w:r w:rsidRPr="00A61C22">
        <w:rPr>
          <w:rStyle w:val="OperatorTok"/>
          <w:lang w:val="fr-FR"/>
          <w:rPrChange w:author="Philippe Cornichet" w:date="2021-08-12T15:19:00Z" w:id="1807">
            <w:rPr>
              <w:rStyle w:val="OperatorTok"/>
            </w:rPr>
          </w:rPrChange>
        </w:rPr>
        <w:t>),</w:t>
      </w:r>
      <w:r w:rsidRPr="00A61C22">
        <w:rPr>
          <w:lang w:val="fr-FR"/>
          <w:rPrChange w:author="Philippe Cornichet" w:date="2021-08-12T15:19:00Z" w:id="1808">
            <w:rPr/>
          </w:rPrChange>
        </w:rPr>
        <w:br/>
      </w:r>
      <w:r w:rsidRPr="00A61C22">
        <w:rPr>
          <w:rStyle w:val="NormalTok"/>
          <w:lang w:val="fr-FR"/>
          <w:rPrChange w:author="Philippe Cornichet" w:date="2021-08-12T15:19:00Z" w:id="1809">
            <w:rPr>
              <w:rStyle w:val="NormalTok"/>
            </w:rPr>
          </w:rPrChange>
        </w:rPr>
        <w:t xml:space="preserve">                Napi</w:t>
      </w:r>
      <w:r w:rsidRPr="00A61C22">
        <w:rPr>
          <w:rStyle w:val="OperatorTok"/>
          <w:lang w:val="fr-FR"/>
          <w:rPrChange w:author="Philippe Cornichet" w:date="2021-08-12T15:19:00Z" w:id="1810">
            <w:rPr>
              <w:rStyle w:val="OperatorTok"/>
            </w:rPr>
          </w:rPrChange>
        </w:rPr>
        <w:t>::</w:t>
      </w:r>
      <w:r w:rsidRPr="00A61C22">
        <w:rPr>
          <w:rStyle w:val="NormalTok"/>
          <w:lang w:val="fr-FR"/>
          <w:rPrChange w:author="Philippe Cornichet" w:date="2021-08-12T15:19:00Z" w:id="1811">
            <w:rPr>
              <w:rStyle w:val="NormalTok"/>
            </w:rPr>
          </w:rPrChange>
        </w:rPr>
        <w:t>Function</w:t>
      </w:r>
      <w:r w:rsidRPr="00A61C22">
        <w:rPr>
          <w:rStyle w:val="OperatorTok"/>
          <w:lang w:val="fr-FR"/>
          <w:rPrChange w:author="Philippe Cornichet" w:date="2021-08-12T15:19:00Z" w:id="1812">
            <w:rPr>
              <w:rStyle w:val="OperatorTok"/>
            </w:rPr>
          </w:rPrChange>
        </w:rPr>
        <w:t>::</w:t>
      </w:r>
      <w:r w:rsidRPr="00A61C22">
        <w:rPr>
          <w:rStyle w:val="NormalTok"/>
          <w:lang w:val="fr-FR"/>
          <w:rPrChange w:author="Philippe Cornichet" w:date="2021-08-12T15:19:00Z" w:id="1813">
            <w:rPr>
              <w:rStyle w:val="NormalTok"/>
            </w:rPr>
          </w:rPrChange>
        </w:rPr>
        <w:t>New</w:t>
      </w:r>
      <w:r w:rsidRPr="00A61C22">
        <w:rPr>
          <w:rStyle w:val="OperatorTok"/>
          <w:lang w:val="fr-FR"/>
          <w:rPrChange w:author="Philippe Cornichet" w:date="2021-08-12T15:19:00Z" w:id="1814">
            <w:rPr>
              <w:rStyle w:val="OperatorTok"/>
            </w:rPr>
          </w:rPrChange>
        </w:rPr>
        <w:t>(</w:t>
      </w:r>
      <w:r w:rsidRPr="00A61C22">
        <w:rPr>
          <w:rStyle w:val="NormalTok"/>
          <w:lang w:val="fr-FR"/>
          <w:rPrChange w:author="Philippe Cornichet" w:date="2021-08-12T15:19:00Z" w:id="1815">
            <w:rPr>
              <w:rStyle w:val="NormalTok"/>
            </w:rPr>
          </w:rPrChange>
        </w:rPr>
        <w:t>env</w:t>
      </w:r>
      <w:r w:rsidRPr="00A61C22">
        <w:rPr>
          <w:rStyle w:val="OperatorTok"/>
          <w:lang w:val="fr-FR"/>
          <w:rPrChange w:author="Philippe Cornichet" w:date="2021-08-12T15:19:00Z" w:id="1816">
            <w:rPr>
              <w:rStyle w:val="OperatorTok"/>
            </w:rPr>
          </w:rPrChange>
        </w:rPr>
        <w:t>,</w:t>
      </w:r>
      <w:r w:rsidRPr="00A61C22">
        <w:rPr>
          <w:rStyle w:val="NormalTok"/>
          <w:lang w:val="fr-FR"/>
          <w:rPrChange w:author="Philippe Cornichet" w:date="2021-08-12T15:19:00Z" w:id="1817">
            <w:rPr>
              <w:rStyle w:val="NormalTok"/>
            </w:rPr>
          </w:rPrChange>
        </w:rPr>
        <w:t xml:space="preserve"> Compare</w:t>
      </w:r>
      <w:r w:rsidRPr="00A61C22">
        <w:rPr>
          <w:rStyle w:val="OperatorTok"/>
          <w:lang w:val="fr-FR"/>
          <w:rPrChange w:author="Philippe Cornichet" w:date="2021-08-12T15:19:00Z" w:id="1818">
            <w:rPr>
              <w:rStyle w:val="OperatorTok"/>
            </w:rPr>
          </w:rPrChange>
        </w:rPr>
        <w:t>));</w:t>
      </w:r>
      <w:r w:rsidRPr="00A61C22">
        <w:rPr>
          <w:lang w:val="fr-FR"/>
          <w:rPrChange w:author="Philippe Cornichet" w:date="2021-08-12T15:19:00Z" w:id="1819">
            <w:rPr/>
          </w:rPrChange>
        </w:rPr>
        <w:br/>
      </w:r>
      <w:r w:rsidRPr="00A61C22">
        <w:rPr>
          <w:rStyle w:val="NormalTok"/>
          <w:lang w:val="fr-FR"/>
          <w:rPrChange w:author="Philippe Cornichet" w:date="2021-08-12T15:19:00Z" w:id="1820">
            <w:rPr>
              <w:rStyle w:val="NormalTok"/>
            </w:rPr>
          </w:rPrChange>
        </w:rPr>
        <w:t xml:space="preserve">    exports</w:t>
      </w:r>
      <w:r w:rsidRPr="00A61C22">
        <w:rPr>
          <w:rStyle w:val="OperatorTok"/>
          <w:lang w:val="fr-FR"/>
          <w:rPrChange w:author="Philippe Cornichet" w:date="2021-08-12T15:19:00Z" w:id="1821">
            <w:rPr>
              <w:rStyle w:val="OperatorTok"/>
            </w:rPr>
          </w:rPrChange>
        </w:rPr>
        <w:t>.</w:t>
      </w:r>
      <w:r w:rsidRPr="00A61C22">
        <w:rPr>
          <w:rStyle w:val="NormalTok"/>
          <w:lang w:val="fr-FR"/>
          <w:rPrChange w:author="Philippe Cornichet" w:date="2021-08-12T15:19:00Z" w:id="1822">
            <w:rPr>
              <w:rStyle w:val="NormalTok"/>
            </w:rPr>
          </w:rPrChange>
        </w:rPr>
        <w:t>Set</w:t>
      </w:r>
      <w:r w:rsidRPr="00A61C22">
        <w:rPr>
          <w:rStyle w:val="OperatorTok"/>
          <w:lang w:val="fr-FR"/>
          <w:rPrChange w:author="Philippe Cornichet" w:date="2021-08-12T15:19:00Z" w:id="1823">
            <w:rPr>
              <w:rStyle w:val="OperatorTok"/>
            </w:rPr>
          </w:rPrChange>
        </w:rPr>
        <w:t>(</w:t>
      </w:r>
      <w:r w:rsidRPr="00A61C22">
        <w:rPr>
          <w:rStyle w:val="NormalTok"/>
          <w:lang w:val="fr-FR"/>
          <w:rPrChange w:author="Philippe Cornichet" w:date="2021-08-12T15:19:00Z" w:id="1824">
            <w:rPr>
              <w:rStyle w:val="NormalTok"/>
            </w:rPr>
          </w:rPrChange>
        </w:rPr>
        <w:t>Napi</w:t>
      </w:r>
      <w:r w:rsidRPr="00A61C22">
        <w:rPr>
          <w:rStyle w:val="OperatorTok"/>
          <w:lang w:val="fr-FR"/>
          <w:rPrChange w:author="Philippe Cornichet" w:date="2021-08-12T15:19:00Z" w:id="1825">
            <w:rPr>
              <w:rStyle w:val="OperatorTok"/>
            </w:rPr>
          </w:rPrChange>
        </w:rPr>
        <w:t>::</w:t>
      </w:r>
      <w:r w:rsidRPr="00A61C22">
        <w:rPr>
          <w:rStyle w:val="NormalTok"/>
          <w:lang w:val="fr-FR"/>
          <w:rPrChange w:author="Philippe Cornichet" w:date="2021-08-12T15:19:00Z" w:id="1826">
            <w:rPr>
              <w:rStyle w:val="NormalTok"/>
            </w:rPr>
          </w:rPrChange>
        </w:rPr>
        <w:t>String</w:t>
      </w:r>
      <w:r w:rsidRPr="00A61C22">
        <w:rPr>
          <w:rStyle w:val="OperatorTok"/>
          <w:lang w:val="fr-FR"/>
          <w:rPrChange w:author="Philippe Cornichet" w:date="2021-08-12T15:19:00Z" w:id="1827">
            <w:rPr>
              <w:rStyle w:val="OperatorTok"/>
            </w:rPr>
          </w:rPrChange>
        </w:rPr>
        <w:t>::</w:t>
      </w:r>
      <w:r w:rsidRPr="00A61C22">
        <w:rPr>
          <w:rStyle w:val="NormalTok"/>
          <w:lang w:val="fr-FR"/>
          <w:rPrChange w:author="Philippe Cornichet" w:date="2021-08-12T15:19:00Z" w:id="1828">
            <w:rPr>
              <w:rStyle w:val="NormalTok"/>
            </w:rPr>
          </w:rPrChange>
        </w:rPr>
        <w:t>New</w:t>
      </w:r>
      <w:r w:rsidRPr="00A61C22">
        <w:rPr>
          <w:rStyle w:val="OperatorTok"/>
          <w:lang w:val="fr-FR"/>
          <w:rPrChange w:author="Philippe Cornichet" w:date="2021-08-12T15:19:00Z" w:id="1829">
            <w:rPr>
              <w:rStyle w:val="OperatorTok"/>
            </w:rPr>
          </w:rPrChange>
        </w:rPr>
        <w:t>(</w:t>
      </w:r>
      <w:r w:rsidRPr="00A61C22">
        <w:rPr>
          <w:rStyle w:val="NormalTok"/>
          <w:lang w:val="fr-FR"/>
          <w:rPrChange w:author="Philippe Cornichet" w:date="2021-08-12T15:19:00Z" w:id="1830">
            <w:rPr>
              <w:rStyle w:val="NormalTok"/>
            </w:rPr>
          </w:rPrChange>
        </w:rPr>
        <w:t>env</w:t>
      </w:r>
      <w:r w:rsidRPr="00A61C22">
        <w:rPr>
          <w:rStyle w:val="OperatorTok"/>
          <w:lang w:val="fr-FR"/>
          <w:rPrChange w:author="Philippe Cornichet" w:date="2021-08-12T15:19:00Z" w:id="1831">
            <w:rPr>
              <w:rStyle w:val="OperatorTok"/>
            </w:rPr>
          </w:rPrChange>
        </w:rPr>
        <w:t>,</w:t>
      </w:r>
      <w:r w:rsidRPr="00A61C22">
        <w:rPr>
          <w:rStyle w:val="NormalTok"/>
          <w:lang w:val="fr-FR"/>
          <w:rPrChange w:author="Philippe Cornichet" w:date="2021-08-12T15:19:00Z" w:id="1832">
            <w:rPr>
              <w:rStyle w:val="NormalTok"/>
            </w:rPr>
          </w:rPrChange>
        </w:rPr>
        <w:t xml:space="preserve"> </w:t>
      </w:r>
      <w:r w:rsidRPr="00A61C22">
        <w:rPr>
          <w:rStyle w:val="StringTok"/>
          <w:lang w:val="fr-FR"/>
          <w:rPrChange w:author="Philippe Cornichet" w:date="2021-08-12T15:19:00Z" w:id="1833">
            <w:rPr>
              <w:rStyle w:val="StringTok"/>
            </w:rPr>
          </w:rPrChange>
        </w:rPr>
        <w:t>"genArray"</w:t>
      </w:r>
      <w:r w:rsidRPr="00A61C22">
        <w:rPr>
          <w:rStyle w:val="OperatorTok"/>
          <w:lang w:val="fr-FR"/>
          <w:rPrChange w:author="Philippe Cornichet" w:date="2021-08-12T15:19:00Z" w:id="1834">
            <w:rPr>
              <w:rStyle w:val="OperatorTok"/>
            </w:rPr>
          </w:rPrChange>
        </w:rPr>
        <w:t>),</w:t>
      </w:r>
      <w:r w:rsidRPr="00A61C22">
        <w:rPr>
          <w:lang w:val="fr-FR"/>
          <w:rPrChange w:author="Philippe Cornichet" w:date="2021-08-12T15:19:00Z" w:id="1835">
            <w:rPr/>
          </w:rPrChange>
        </w:rPr>
        <w:br/>
      </w:r>
      <w:r w:rsidRPr="00A61C22">
        <w:rPr>
          <w:rStyle w:val="NormalTok"/>
          <w:lang w:val="fr-FR"/>
          <w:rPrChange w:author="Philippe Cornichet" w:date="2021-08-12T15:19:00Z" w:id="1836">
            <w:rPr>
              <w:rStyle w:val="NormalTok"/>
            </w:rPr>
          </w:rPrChange>
        </w:rPr>
        <w:t xml:space="preserve">                Napi</w:t>
      </w:r>
      <w:r w:rsidRPr="00A61C22">
        <w:rPr>
          <w:rStyle w:val="OperatorTok"/>
          <w:lang w:val="fr-FR"/>
          <w:rPrChange w:author="Philippe Cornichet" w:date="2021-08-12T15:19:00Z" w:id="1837">
            <w:rPr>
              <w:rStyle w:val="OperatorTok"/>
            </w:rPr>
          </w:rPrChange>
        </w:rPr>
        <w:t>::</w:t>
      </w:r>
      <w:r w:rsidRPr="00A61C22">
        <w:rPr>
          <w:rStyle w:val="NormalTok"/>
          <w:lang w:val="fr-FR"/>
          <w:rPrChange w:author="Philippe Cornichet" w:date="2021-08-12T15:19:00Z" w:id="1838">
            <w:rPr>
              <w:rStyle w:val="NormalTok"/>
            </w:rPr>
          </w:rPrChange>
        </w:rPr>
        <w:t>Function</w:t>
      </w:r>
      <w:r w:rsidRPr="00A61C22">
        <w:rPr>
          <w:rStyle w:val="OperatorTok"/>
          <w:lang w:val="fr-FR"/>
          <w:rPrChange w:author="Philippe Cornichet" w:date="2021-08-12T15:19:00Z" w:id="1839">
            <w:rPr>
              <w:rStyle w:val="OperatorTok"/>
            </w:rPr>
          </w:rPrChange>
        </w:rPr>
        <w:t>::</w:t>
      </w:r>
      <w:r w:rsidRPr="00A61C22">
        <w:rPr>
          <w:rStyle w:val="NormalTok"/>
          <w:lang w:val="fr-FR"/>
          <w:rPrChange w:author="Philippe Cornichet" w:date="2021-08-12T15:19:00Z" w:id="1840">
            <w:rPr>
              <w:rStyle w:val="NormalTok"/>
            </w:rPr>
          </w:rPrChange>
        </w:rPr>
        <w:t>New</w:t>
      </w:r>
      <w:r w:rsidRPr="00A61C22">
        <w:rPr>
          <w:rStyle w:val="OperatorTok"/>
          <w:lang w:val="fr-FR"/>
          <w:rPrChange w:author="Philippe Cornichet" w:date="2021-08-12T15:19:00Z" w:id="1841">
            <w:rPr>
              <w:rStyle w:val="OperatorTok"/>
            </w:rPr>
          </w:rPrChange>
        </w:rPr>
        <w:t>(</w:t>
      </w:r>
      <w:r w:rsidRPr="00A61C22">
        <w:rPr>
          <w:rStyle w:val="NormalTok"/>
          <w:lang w:val="fr-FR"/>
          <w:rPrChange w:author="Philippe Cornichet" w:date="2021-08-12T15:19:00Z" w:id="1842">
            <w:rPr>
              <w:rStyle w:val="NormalTok"/>
            </w:rPr>
          </w:rPrChange>
        </w:rPr>
        <w:t>env</w:t>
      </w:r>
      <w:r w:rsidRPr="00A61C22">
        <w:rPr>
          <w:rStyle w:val="OperatorTok"/>
          <w:lang w:val="fr-FR"/>
          <w:rPrChange w:author="Philippe Cornichet" w:date="2021-08-12T15:19:00Z" w:id="1843">
            <w:rPr>
              <w:rStyle w:val="OperatorTok"/>
            </w:rPr>
          </w:rPrChange>
        </w:rPr>
        <w:t>,</w:t>
      </w:r>
      <w:r w:rsidRPr="00A61C22">
        <w:rPr>
          <w:rStyle w:val="NormalTok"/>
          <w:lang w:val="fr-FR"/>
          <w:rPrChange w:author="Philippe Cornichet" w:date="2021-08-12T15:19:00Z" w:id="1844">
            <w:rPr>
              <w:rStyle w:val="NormalTok"/>
            </w:rPr>
          </w:rPrChange>
        </w:rPr>
        <w:t xml:space="preserve"> GenerateArray</w:t>
      </w:r>
      <w:r w:rsidRPr="00A61C22">
        <w:rPr>
          <w:rStyle w:val="OperatorTok"/>
          <w:lang w:val="fr-FR"/>
          <w:rPrChange w:author="Philippe Cornichet" w:date="2021-08-12T15:19:00Z" w:id="1845">
            <w:rPr>
              <w:rStyle w:val="OperatorTok"/>
            </w:rPr>
          </w:rPrChange>
        </w:rPr>
        <w:t>));</w:t>
      </w:r>
      <w:r w:rsidRPr="00A61C22">
        <w:rPr>
          <w:lang w:val="fr-FR"/>
          <w:rPrChange w:author="Philippe Cornichet" w:date="2021-08-12T15:19:00Z" w:id="1846">
            <w:rPr/>
          </w:rPrChange>
        </w:rPr>
        <w:br/>
      </w:r>
      <w:r w:rsidRPr="00A61C22">
        <w:rPr>
          <w:rStyle w:val="NormalTok"/>
          <w:lang w:val="fr-FR"/>
          <w:rPrChange w:author="Philippe Cornichet" w:date="2021-08-12T15:19:00Z" w:id="1847">
            <w:rPr>
              <w:rStyle w:val="NormalTok"/>
            </w:rPr>
          </w:rPrChange>
        </w:rPr>
        <w:t xml:space="preserve">    </w:t>
      </w:r>
      <w:r w:rsidRPr="00A61C22">
        <w:rPr>
          <w:rStyle w:val="ControlFlowTok"/>
          <w:lang w:val="fr-FR"/>
          <w:rPrChange w:author="Philippe Cornichet" w:date="2021-08-12T15:19:00Z" w:id="1848">
            <w:rPr>
              <w:rStyle w:val="ControlFlowTok"/>
            </w:rPr>
          </w:rPrChange>
        </w:rPr>
        <w:t>return</w:t>
      </w:r>
      <w:r w:rsidRPr="00A61C22">
        <w:rPr>
          <w:rStyle w:val="NormalTok"/>
          <w:lang w:val="fr-FR"/>
          <w:rPrChange w:author="Philippe Cornichet" w:date="2021-08-12T15:19:00Z" w:id="1849">
            <w:rPr>
              <w:rStyle w:val="NormalTok"/>
            </w:rPr>
          </w:rPrChange>
        </w:rPr>
        <w:t xml:space="preserve"> exports</w:t>
      </w:r>
      <w:r w:rsidRPr="00A61C22">
        <w:rPr>
          <w:rStyle w:val="OperatorTok"/>
          <w:lang w:val="fr-FR"/>
          <w:rPrChange w:author="Philippe Cornichet" w:date="2021-08-12T15:19:00Z" w:id="1850">
            <w:rPr>
              <w:rStyle w:val="OperatorTok"/>
            </w:rPr>
          </w:rPrChange>
        </w:rPr>
        <w:t>;</w:t>
      </w:r>
      <w:r w:rsidRPr="00A61C22">
        <w:rPr>
          <w:lang w:val="fr-FR"/>
          <w:rPrChange w:author="Philippe Cornichet" w:date="2021-08-12T15:19:00Z" w:id="1851">
            <w:rPr/>
          </w:rPrChange>
        </w:rPr>
        <w:br/>
      </w:r>
      <w:r w:rsidRPr="00A61C22">
        <w:rPr>
          <w:rStyle w:val="OperatorTok"/>
          <w:lang w:val="fr-FR"/>
          <w:rPrChange w:author="Philippe Cornichet" w:date="2021-08-12T15:19:00Z" w:id="1852">
            <w:rPr>
              <w:rStyle w:val="OperatorTok"/>
            </w:rPr>
          </w:rPrChange>
        </w:rPr>
        <w:t>}</w:t>
      </w:r>
      <w:r w:rsidRPr="00A61C22">
        <w:rPr>
          <w:lang w:val="fr-FR"/>
          <w:rPrChange w:author="Philippe Cornichet" w:date="2021-08-12T15:19:00Z" w:id="1853">
            <w:rPr/>
          </w:rPrChange>
        </w:rPr>
        <w:br/>
      </w:r>
      <w:r w:rsidRPr="00A61C22">
        <w:rPr>
          <w:rStyle w:val="NormalTok"/>
          <w:lang w:val="fr-FR"/>
          <w:rPrChange w:author="Philippe Cornichet" w:date="2021-08-12T15:19:00Z" w:id="1854">
            <w:rPr>
              <w:rStyle w:val="NormalTok"/>
            </w:rPr>
          </w:rPrChange>
        </w:rPr>
        <w:t>NODE_API_MODULE</w:t>
      </w:r>
      <w:r w:rsidRPr="00A61C22">
        <w:rPr>
          <w:rStyle w:val="OperatorTok"/>
          <w:lang w:val="fr-FR"/>
          <w:rPrChange w:author="Philippe Cornichet" w:date="2021-08-12T15:19:00Z" w:id="1855">
            <w:rPr>
              <w:rStyle w:val="OperatorTok"/>
            </w:rPr>
          </w:rPrChange>
        </w:rPr>
        <w:t>(</w:t>
      </w:r>
      <w:r w:rsidRPr="00A61C22">
        <w:rPr>
          <w:rStyle w:val="NormalTok"/>
          <w:lang w:val="fr-FR"/>
          <w:rPrChange w:author="Philippe Cornichet" w:date="2021-08-12T15:19:00Z" w:id="1856">
            <w:rPr>
              <w:rStyle w:val="NormalTok"/>
            </w:rPr>
          </w:rPrChange>
        </w:rPr>
        <w:t>addon</w:t>
      </w:r>
      <w:r w:rsidRPr="00A61C22">
        <w:rPr>
          <w:rStyle w:val="OperatorTok"/>
          <w:lang w:val="fr-FR"/>
          <w:rPrChange w:author="Philippe Cornichet" w:date="2021-08-12T15:19:00Z" w:id="1857">
            <w:rPr>
              <w:rStyle w:val="OperatorTok"/>
            </w:rPr>
          </w:rPrChange>
        </w:rPr>
        <w:t>,</w:t>
      </w:r>
      <w:r w:rsidRPr="00A61C22">
        <w:rPr>
          <w:rStyle w:val="NormalTok"/>
          <w:lang w:val="fr-FR"/>
          <w:rPrChange w:author="Philippe Cornichet" w:date="2021-08-12T15:19:00Z" w:id="1858">
            <w:rPr>
              <w:rStyle w:val="NormalTok"/>
            </w:rPr>
          </w:rPrChange>
        </w:rPr>
        <w:t xml:space="preserve"> Init</w:t>
      </w:r>
      <w:r w:rsidRPr="00A61C22">
        <w:rPr>
          <w:rStyle w:val="OperatorTok"/>
          <w:lang w:val="fr-FR"/>
          <w:rPrChange w:author="Philippe Cornichet" w:date="2021-08-12T15:19:00Z" w:id="1859">
            <w:rPr>
              <w:rStyle w:val="OperatorTok"/>
            </w:rPr>
          </w:rPrChange>
        </w:rPr>
        <w:t>)</w:t>
      </w:r>
    </w:p>
    <w:p w:rsidRPr="00A61C22" w:rsidR="00383E43" w:rsidRDefault="00A61C22" w14:paraId="4DD8131F" w14:textId="77777777">
      <w:pPr>
        <w:pStyle w:val="Heading4"/>
        <w:rPr>
          <w:lang w:val="fr-FR"/>
          <w:rPrChange w:author="Philippe Cornichet" w:date="2021-08-12T15:19:00Z" w:id="1860">
            <w:rPr/>
          </w:rPrChange>
        </w:rPr>
      </w:pPr>
      <w:bookmarkStart w:name="appel-des-addons-dans-javascript" w:id="1861"/>
      <w:bookmarkEnd w:id="1567"/>
      <w:r w:rsidRPr="00A61C22">
        <w:rPr>
          <w:lang w:val="fr-FR"/>
          <w:rPrChange w:author="Philippe Cornichet" w:date="2021-08-12T15:19:00Z" w:id="1862">
            <w:rPr/>
          </w:rPrChange>
        </w:rPr>
        <w:t>Appel des addons dans JavaScript</w:t>
      </w:r>
    </w:p>
    <w:p w:rsidRPr="00A61C22" w:rsidR="00383E43" w:rsidRDefault="00A61C22" w14:paraId="75626413" w14:textId="77777777">
      <w:pPr>
        <w:pStyle w:val="FirstParagraph"/>
        <w:rPr>
          <w:lang w:val="fr-FR"/>
          <w:rPrChange w:author="Philippe Cornichet" w:date="2021-08-12T15:19:00Z" w:id="1863">
            <w:rPr/>
          </w:rPrChange>
        </w:rPr>
      </w:pPr>
      <w:r w:rsidRPr="00A61C22">
        <w:rPr>
          <w:lang w:val="fr-FR"/>
          <w:rPrChange w:author="Philippe Cornichet" w:date="2021-08-12T15:19:00Z" w:id="1864">
            <w:rPr/>
          </w:rPrChange>
        </w:rPr>
        <w:t xml:space="preserve">La fonction ci-dessus vérifiera les arguments entrés et renverra un booléen. Nous pouvons le tester en JavaScript en exécutant : </w:t>
      </w:r>
      <w:r w:rsidRPr="00A61C22">
        <w:rPr>
          <w:i/>
          <w:iCs/>
          <w:lang w:val="fr-FR"/>
          <w:rPrChange w:author="Philippe Cornichet" w:date="2021-08-12T15:19:00Z" w:id="1865">
            <w:rPr>
              <w:i/>
              <w:iCs/>
            </w:rPr>
          </w:rPrChange>
        </w:rPr>
        <w:t>require(</w:t>
      </w:r>
      <w:proofErr w:type="gramStart"/>
      <w:r w:rsidRPr="00A61C22">
        <w:rPr>
          <w:i/>
          <w:iCs/>
          <w:lang w:val="fr-FR"/>
          <w:rPrChange w:author="Philippe Cornichet" w:date="2021-08-12T15:19:00Z" w:id="1866">
            <w:rPr>
              <w:i/>
              <w:iCs/>
            </w:rPr>
          </w:rPrChange>
        </w:rPr>
        <w:t>’./</w:t>
      </w:r>
      <w:proofErr w:type="gramEnd"/>
      <w:r w:rsidRPr="00A61C22">
        <w:rPr>
          <w:i/>
          <w:iCs/>
          <w:lang w:val="fr-FR"/>
          <w:rPrChange w:author="Philippe Cornichet" w:date="2021-08-12T15:19:00Z" w:id="1867">
            <w:rPr>
              <w:i/>
              <w:iCs/>
            </w:rPr>
          </w:rPrChange>
        </w:rPr>
        <w:t>build/Release/addon’)</w:t>
      </w:r>
      <w:r w:rsidRPr="00A61C22">
        <w:rPr>
          <w:lang w:val="fr-FR"/>
          <w:rPrChange w:author="Philippe Cornichet" w:date="2021-08-12T15:19:00Z" w:id="1868">
            <w:rPr/>
          </w:rPrChange>
        </w:rPr>
        <w:t xml:space="preserve">. Puis, en utilisant </w:t>
      </w:r>
      <w:proofErr w:type="gramStart"/>
      <w:r w:rsidRPr="00A61C22">
        <w:rPr>
          <w:i/>
          <w:iCs/>
          <w:lang w:val="fr-FR"/>
          <w:rPrChange w:author="Philippe Cornichet" w:date="2021-08-12T15:19:00Z" w:id="1869">
            <w:rPr>
              <w:i/>
              <w:iCs/>
            </w:rPr>
          </w:rPrChange>
        </w:rPr>
        <w:t>addon.compare</w:t>
      </w:r>
      <w:proofErr w:type="gramEnd"/>
      <w:r w:rsidRPr="00A61C22">
        <w:rPr>
          <w:i/>
          <w:iCs/>
          <w:lang w:val="fr-FR"/>
          <w:rPrChange w:author="Philippe Cornichet" w:date="2021-08-12T15:19:00Z" w:id="1870">
            <w:rPr>
              <w:i/>
              <w:iCs/>
            </w:rPr>
          </w:rPrChange>
        </w:rPr>
        <w:t>(&lt;args&gt;)</w:t>
      </w:r>
      <w:r w:rsidRPr="00A61C22">
        <w:rPr>
          <w:lang w:val="fr-FR"/>
          <w:rPrChange w:author="Philippe Cornichet" w:date="2021-08-12T15:19:00Z" w:id="1871">
            <w:rPr/>
          </w:rPrChange>
        </w:rPr>
        <w:t>, nous pouvons appeler cette fonction dans notre route.</w:t>
      </w:r>
    </w:p>
    <w:p w:rsidRPr="00A61C22" w:rsidR="00383E43" w:rsidRDefault="00A61C22" w14:paraId="5AA63412" w14:textId="77777777">
      <w:pPr>
        <w:pStyle w:val="SourceCode"/>
        <w:rPr>
          <w:lang w:val="fr-FR"/>
          <w:rPrChange w:author="Philippe Cornichet" w:date="2021-08-12T15:19:00Z" w:id="1872">
            <w:rPr/>
          </w:rPrChange>
        </w:rPr>
      </w:pPr>
      <w:r w:rsidRPr="00A61C22">
        <w:rPr>
          <w:rStyle w:val="CommentTok"/>
          <w:lang w:val="fr-FR"/>
          <w:rPrChange w:author="Philippe Cornichet" w:date="2021-08-12T15:19:00Z" w:id="1873">
            <w:rPr>
              <w:rStyle w:val="CommentTok"/>
            </w:rPr>
          </w:rPrChange>
        </w:rPr>
        <w:t>// api.js</w:t>
      </w:r>
      <w:r w:rsidRPr="00A61C22">
        <w:rPr>
          <w:lang w:val="fr-FR"/>
          <w:rPrChange w:author="Philippe Cornichet" w:date="2021-08-12T15:19:00Z" w:id="1874">
            <w:rPr/>
          </w:rPrChange>
        </w:rPr>
        <w:br/>
      </w:r>
      <w:r w:rsidRPr="00A61C22">
        <w:rPr>
          <w:lang w:val="fr-FR"/>
          <w:rPrChange w:author="Philippe Cornichet" w:date="2021-08-12T15:19:00Z" w:id="1875">
            <w:rPr/>
          </w:rPrChange>
        </w:rPr>
        <w:br/>
      </w:r>
      <w:r w:rsidRPr="00A61C22">
        <w:rPr>
          <w:rStyle w:val="CommentTok"/>
          <w:lang w:val="fr-FR"/>
          <w:rPrChange w:author="Philippe Cornichet" w:date="2021-08-12T15:19:00Z" w:id="1876">
            <w:rPr>
              <w:rStyle w:val="CommentTok"/>
            </w:rPr>
          </w:rPrChange>
        </w:rPr>
        <w:t>// Get single data</w:t>
      </w:r>
      <w:r w:rsidRPr="00A61C22">
        <w:rPr>
          <w:lang w:val="fr-FR"/>
          <w:rPrChange w:author="Philippe Cornichet" w:date="2021-08-12T15:19:00Z" w:id="1877">
            <w:rPr/>
          </w:rPrChange>
        </w:rPr>
        <w:br/>
      </w:r>
      <w:r w:rsidRPr="00A61C22">
        <w:rPr>
          <w:rStyle w:val="NormalTok"/>
          <w:lang w:val="fr-FR"/>
          <w:rPrChange w:author="Philippe Cornichet" w:date="2021-08-12T15:19:00Z" w:id="1878">
            <w:rPr>
              <w:rStyle w:val="NormalTok"/>
            </w:rPr>
          </w:rPrChange>
        </w:rPr>
        <w:t>router</w:t>
      </w:r>
      <w:r w:rsidRPr="00A61C22">
        <w:rPr>
          <w:rStyle w:val="OperatorTok"/>
          <w:lang w:val="fr-FR"/>
          <w:rPrChange w:author="Philippe Cornichet" w:date="2021-08-12T15:19:00Z" w:id="1879">
            <w:rPr>
              <w:rStyle w:val="OperatorTok"/>
            </w:rPr>
          </w:rPrChange>
        </w:rPr>
        <w:t>.</w:t>
      </w:r>
      <w:r w:rsidRPr="00A61C22">
        <w:rPr>
          <w:rStyle w:val="FunctionTok"/>
          <w:lang w:val="fr-FR"/>
          <w:rPrChange w:author="Philippe Cornichet" w:date="2021-08-12T15:19:00Z" w:id="1880">
            <w:rPr>
              <w:rStyle w:val="FunctionTok"/>
            </w:rPr>
          </w:rPrChange>
        </w:rPr>
        <w:t>get</w:t>
      </w:r>
      <w:r w:rsidRPr="00A61C22">
        <w:rPr>
          <w:rStyle w:val="NormalTok"/>
          <w:lang w:val="fr-FR"/>
          <w:rPrChange w:author="Philippe Cornichet" w:date="2021-08-12T15:19:00Z" w:id="1881">
            <w:rPr>
              <w:rStyle w:val="NormalTok"/>
            </w:rPr>
          </w:rPrChange>
        </w:rPr>
        <w:t>(</w:t>
      </w:r>
      <w:r w:rsidRPr="00A61C22">
        <w:rPr>
          <w:rStyle w:val="StringTok"/>
          <w:lang w:val="fr-FR"/>
          <w:rPrChange w:author="Philippe Cornichet" w:date="2021-08-12T15:19:00Z" w:id="1882">
            <w:rPr>
              <w:rStyle w:val="StringTok"/>
            </w:rPr>
          </w:rPrChange>
        </w:rPr>
        <w:t>'/:id'</w:t>
      </w:r>
      <w:r w:rsidRPr="00A61C22">
        <w:rPr>
          <w:rStyle w:val="OperatorTok"/>
          <w:lang w:val="fr-FR"/>
          <w:rPrChange w:author="Philippe Cornichet" w:date="2021-08-12T15:19:00Z" w:id="1883">
            <w:rPr>
              <w:rStyle w:val="OperatorTok"/>
            </w:rPr>
          </w:rPrChange>
        </w:rPr>
        <w:t>,</w:t>
      </w:r>
      <w:r w:rsidRPr="00A61C22">
        <w:rPr>
          <w:rStyle w:val="NormalTok"/>
          <w:lang w:val="fr-FR"/>
          <w:rPrChange w:author="Philippe Cornichet" w:date="2021-08-12T15:19:00Z" w:id="1884">
            <w:rPr>
              <w:rStyle w:val="NormalTok"/>
            </w:rPr>
          </w:rPrChange>
        </w:rPr>
        <w:t>(req</w:t>
      </w:r>
      <w:r w:rsidRPr="00A61C22">
        <w:rPr>
          <w:rStyle w:val="OperatorTok"/>
          <w:lang w:val="fr-FR"/>
          <w:rPrChange w:author="Philippe Cornichet" w:date="2021-08-12T15:19:00Z" w:id="1885">
            <w:rPr>
              <w:rStyle w:val="OperatorTok"/>
            </w:rPr>
          </w:rPrChange>
        </w:rPr>
        <w:t>,</w:t>
      </w:r>
      <w:r w:rsidRPr="00A61C22">
        <w:rPr>
          <w:rStyle w:val="NormalTok"/>
          <w:lang w:val="fr-FR"/>
          <w:rPrChange w:author="Philippe Cornichet" w:date="2021-08-12T15:19:00Z" w:id="1886">
            <w:rPr>
              <w:rStyle w:val="NormalTok"/>
            </w:rPr>
          </w:rPrChange>
        </w:rPr>
        <w:t xml:space="preserve"> res) </w:t>
      </w:r>
      <w:r w:rsidRPr="00A61C22">
        <w:rPr>
          <w:rStyle w:val="KeywordTok"/>
          <w:lang w:val="fr-FR"/>
          <w:rPrChange w:author="Philippe Cornichet" w:date="2021-08-12T15:19:00Z" w:id="1887">
            <w:rPr>
              <w:rStyle w:val="KeywordTok"/>
            </w:rPr>
          </w:rPrChange>
        </w:rPr>
        <w:t>=&gt;</w:t>
      </w:r>
      <w:r w:rsidRPr="00A61C22">
        <w:rPr>
          <w:rStyle w:val="NormalTok"/>
          <w:lang w:val="fr-FR"/>
          <w:rPrChange w:author="Philippe Cornichet" w:date="2021-08-12T15:19:00Z" w:id="1888">
            <w:rPr>
              <w:rStyle w:val="NormalTok"/>
            </w:rPr>
          </w:rPrChange>
        </w:rPr>
        <w:t xml:space="preserve"> {</w:t>
      </w:r>
      <w:r w:rsidRPr="00A61C22">
        <w:rPr>
          <w:lang w:val="fr-FR"/>
          <w:rPrChange w:author="Philippe Cornichet" w:date="2021-08-12T15:19:00Z" w:id="1889">
            <w:rPr/>
          </w:rPrChange>
        </w:rPr>
        <w:br/>
      </w:r>
      <w:r w:rsidRPr="00A61C22">
        <w:rPr>
          <w:rStyle w:val="NormalTok"/>
          <w:lang w:val="fr-FR"/>
          <w:rPrChange w:author="Philippe Cornichet" w:date="2021-08-12T15:19:00Z" w:id="1890">
            <w:rPr>
              <w:rStyle w:val="NormalTok"/>
            </w:rPr>
          </w:rPrChange>
        </w:rPr>
        <w:t xml:space="preserve">    </w:t>
      </w:r>
      <w:r w:rsidRPr="00A61C22">
        <w:rPr>
          <w:rStyle w:val="CommentTok"/>
          <w:lang w:val="fr-FR"/>
          <w:rPrChange w:author="Philippe Cornichet" w:date="2021-08-12T15:19:00Z" w:id="1891">
            <w:rPr>
              <w:rStyle w:val="CommentTok"/>
            </w:rPr>
          </w:rPrChange>
        </w:rPr>
        <w:t>//Compare id - Generate resulted array - Pass id and data as string</w:t>
      </w:r>
      <w:r w:rsidRPr="00A61C22">
        <w:rPr>
          <w:lang w:val="fr-FR"/>
          <w:rPrChange w:author="Philippe Cornichet" w:date="2021-08-12T15:19:00Z" w:id="1892">
            <w:rPr/>
          </w:rPrChange>
        </w:rPr>
        <w:br/>
      </w:r>
      <w:r w:rsidRPr="00A61C22">
        <w:rPr>
          <w:rStyle w:val="NormalTok"/>
          <w:lang w:val="fr-FR"/>
          <w:rPrChange w:author="Philippe Cornichet" w:date="2021-08-12T15:19:00Z" w:id="1893">
            <w:rPr>
              <w:rStyle w:val="NormalTok"/>
            </w:rPr>
          </w:rPrChange>
        </w:rPr>
        <w:t xml:space="preserve">    </w:t>
      </w:r>
      <w:r w:rsidRPr="00A61C22">
        <w:rPr>
          <w:rStyle w:val="KeywordTok"/>
          <w:lang w:val="fr-FR"/>
          <w:rPrChange w:author="Philippe Cornichet" w:date="2021-08-12T15:19:00Z" w:id="1894">
            <w:rPr>
              <w:rStyle w:val="KeywordTok"/>
            </w:rPr>
          </w:rPrChange>
        </w:rPr>
        <w:t>let</w:t>
      </w:r>
      <w:r w:rsidRPr="00A61C22">
        <w:rPr>
          <w:rStyle w:val="NormalTok"/>
          <w:lang w:val="fr-FR"/>
          <w:rPrChange w:author="Philippe Cornichet" w:date="2021-08-12T15:19:00Z" w:id="1895">
            <w:rPr>
              <w:rStyle w:val="NormalTok"/>
            </w:rPr>
          </w:rPrChange>
        </w:rPr>
        <w:t xml:space="preserve"> result </w:t>
      </w:r>
      <w:r w:rsidRPr="00A61C22">
        <w:rPr>
          <w:rStyle w:val="OperatorTok"/>
          <w:lang w:val="fr-FR"/>
          <w:rPrChange w:author="Philippe Cornichet" w:date="2021-08-12T15:19:00Z" w:id="1896">
            <w:rPr>
              <w:rStyle w:val="OperatorTok"/>
            </w:rPr>
          </w:rPrChange>
        </w:rPr>
        <w:t>=</w:t>
      </w:r>
      <w:r w:rsidRPr="00A61C22">
        <w:rPr>
          <w:rStyle w:val="NormalTok"/>
          <w:lang w:val="fr-FR"/>
          <w:rPrChange w:author="Philippe Cornichet" w:date="2021-08-12T15:19:00Z" w:id="1897">
            <w:rPr>
              <w:rStyle w:val="NormalTok"/>
            </w:rPr>
          </w:rPrChange>
        </w:rPr>
        <w:t xml:space="preserve"> addon</w:t>
      </w:r>
      <w:r w:rsidRPr="00A61C22">
        <w:rPr>
          <w:rStyle w:val="OperatorTok"/>
          <w:lang w:val="fr-FR"/>
          <w:rPrChange w:author="Philippe Cornichet" w:date="2021-08-12T15:19:00Z" w:id="1898">
            <w:rPr>
              <w:rStyle w:val="OperatorTok"/>
            </w:rPr>
          </w:rPrChange>
        </w:rPr>
        <w:t>.</w:t>
      </w:r>
      <w:r w:rsidRPr="00A61C22">
        <w:rPr>
          <w:rStyle w:val="FunctionTok"/>
          <w:lang w:val="fr-FR"/>
          <w:rPrChange w:author="Philippe Cornichet" w:date="2021-08-12T15:19:00Z" w:id="1899">
            <w:rPr>
              <w:rStyle w:val="FunctionTok"/>
            </w:rPr>
          </w:rPrChange>
        </w:rPr>
        <w:t>genArray</w:t>
      </w:r>
      <w:r w:rsidRPr="00A61C22">
        <w:rPr>
          <w:rStyle w:val="NormalTok"/>
          <w:lang w:val="fr-FR"/>
          <w:rPrChange w:author="Philippe Cornichet" w:date="2021-08-12T15:19:00Z" w:id="1900">
            <w:rPr>
              <w:rStyle w:val="NormalTok"/>
            </w:rPr>
          </w:rPrChange>
        </w:rPr>
        <w:t>(</w:t>
      </w:r>
      <w:r w:rsidRPr="00A61C22">
        <w:rPr>
          <w:rStyle w:val="DecValTok"/>
          <w:lang w:val="fr-FR"/>
          <w:rPrChange w:author="Philippe Cornichet" w:date="2021-08-12T15:19:00Z" w:id="1901">
            <w:rPr>
              <w:rStyle w:val="DecValTok"/>
            </w:rPr>
          </w:rPrChange>
        </w:rPr>
        <w:t>2</w:t>
      </w:r>
      <w:r w:rsidRPr="00A61C22">
        <w:rPr>
          <w:rStyle w:val="NormalTok"/>
          <w:lang w:val="fr-FR"/>
          <w:rPrChange w:author="Philippe Cornichet" w:date="2021-08-12T15:19:00Z" w:id="1902">
            <w:rPr>
              <w:rStyle w:val="NormalTok"/>
            </w:rPr>
          </w:rPrChange>
        </w:rPr>
        <w:t>)</w:t>
      </w:r>
      <w:r w:rsidRPr="00A61C22">
        <w:rPr>
          <w:rStyle w:val="OperatorTok"/>
          <w:lang w:val="fr-FR"/>
          <w:rPrChange w:author="Philippe Cornichet" w:date="2021-08-12T15:19:00Z" w:id="1903">
            <w:rPr>
              <w:rStyle w:val="OperatorTok"/>
            </w:rPr>
          </w:rPrChange>
        </w:rPr>
        <w:t>;</w:t>
      </w:r>
      <w:r w:rsidRPr="00A61C22">
        <w:rPr>
          <w:lang w:val="fr-FR"/>
          <w:rPrChange w:author="Philippe Cornichet" w:date="2021-08-12T15:19:00Z" w:id="1904">
            <w:rPr/>
          </w:rPrChange>
        </w:rPr>
        <w:br/>
      </w:r>
      <w:r w:rsidRPr="00A61C22">
        <w:rPr>
          <w:rStyle w:val="NormalTok"/>
          <w:lang w:val="fr-FR"/>
          <w:rPrChange w:author="Philippe Cornichet" w:date="2021-08-12T15:19:00Z" w:id="1905">
            <w:rPr>
              <w:rStyle w:val="NormalTok"/>
            </w:rPr>
          </w:rPrChange>
        </w:rPr>
        <w:t xml:space="preserve">    </w:t>
      </w:r>
      <w:r w:rsidRPr="00A61C22">
        <w:rPr>
          <w:rStyle w:val="ControlFlowTok"/>
          <w:lang w:val="fr-FR"/>
          <w:rPrChange w:author="Philippe Cornichet" w:date="2021-08-12T15:19:00Z" w:id="1906">
            <w:rPr>
              <w:rStyle w:val="ControlFlowTok"/>
            </w:rPr>
          </w:rPrChange>
        </w:rPr>
        <w:t>for</w:t>
      </w:r>
      <w:r w:rsidRPr="00A61C22">
        <w:rPr>
          <w:rStyle w:val="NormalTok"/>
          <w:lang w:val="fr-FR"/>
          <w:rPrChange w:author="Philippe Cornichet" w:date="2021-08-12T15:19:00Z" w:id="1907">
            <w:rPr>
              <w:rStyle w:val="NormalTok"/>
            </w:rPr>
          </w:rPrChange>
        </w:rPr>
        <w:t xml:space="preserve"> (</w:t>
      </w:r>
      <w:r w:rsidRPr="00A61C22">
        <w:rPr>
          <w:rStyle w:val="KeywordTok"/>
          <w:lang w:val="fr-FR"/>
          <w:rPrChange w:author="Philippe Cornichet" w:date="2021-08-12T15:19:00Z" w:id="1908">
            <w:rPr>
              <w:rStyle w:val="KeywordTok"/>
            </w:rPr>
          </w:rPrChange>
        </w:rPr>
        <w:t>let</w:t>
      </w:r>
      <w:r w:rsidRPr="00A61C22">
        <w:rPr>
          <w:rStyle w:val="NormalTok"/>
          <w:lang w:val="fr-FR"/>
          <w:rPrChange w:author="Philippe Cornichet" w:date="2021-08-12T15:19:00Z" w:id="1909">
            <w:rPr>
              <w:rStyle w:val="NormalTok"/>
            </w:rPr>
          </w:rPrChange>
        </w:rPr>
        <w:t xml:space="preserve"> i </w:t>
      </w:r>
      <w:r w:rsidRPr="00A61C22">
        <w:rPr>
          <w:rStyle w:val="OperatorTok"/>
          <w:lang w:val="fr-FR"/>
          <w:rPrChange w:author="Philippe Cornichet" w:date="2021-08-12T15:19:00Z" w:id="1910">
            <w:rPr>
              <w:rStyle w:val="OperatorTok"/>
            </w:rPr>
          </w:rPrChange>
        </w:rPr>
        <w:t>=</w:t>
      </w:r>
      <w:r w:rsidRPr="00A61C22">
        <w:rPr>
          <w:rStyle w:val="NormalTok"/>
          <w:lang w:val="fr-FR"/>
          <w:rPrChange w:author="Philippe Cornichet" w:date="2021-08-12T15:19:00Z" w:id="1911">
            <w:rPr>
              <w:rStyle w:val="NormalTok"/>
            </w:rPr>
          </w:rPrChange>
        </w:rPr>
        <w:t xml:space="preserve"> </w:t>
      </w:r>
      <w:r w:rsidRPr="00A61C22">
        <w:rPr>
          <w:rStyle w:val="DecValTok"/>
          <w:lang w:val="fr-FR"/>
          <w:rPrChange w:author="Philippe Cornichet" w:date="2021-08-12T15:19:00Z" w:id="1912">
            <w:rPr>
              <w:rStyle w:val="DecValTok"/>
            </w:rPr>
          </w:rPrChange>
        </w:rPr>
        <w:t>0</w:t>
      </w:r>
      <w:r w:rsidRPr="00A61C22">
        <w:rPr>
          <w:rStyle w:val="OperatorTok"/>
          <w:lang w:val="fr-FR"/>
          <w:rPrChange w:author="Philippe Cornichet" w:date="2021-08-12T15:19:00Z" w:id="1913">
            <w:rPr>
              <w:rStyle w:val="OperatorTok"/>
            </w:rPr>
          </w:rPrChange>
        </w:rPr>
        <w:t>;</w:t>
      </w:r>
      <w:r w:rsidRPr="00A61C22">
        <w:rPr>
          <w:rStyle w:val="NormalTok"/>
          <w:lang w:val="fr-FR"/>
          <w:rPrChange w:author="Philippe Cornichet" w:date="2021-08-12T15:19:00Z" w:id="1914">
            <w:rPr>
              <w:rStyle w:val="NormalTok"/>
            </w:rPr>
          </w:rPrChange>
        </w:rPr>
        <w:t xml:space="preserve"> i </w:t>
      </w:r>
      <w:r w:rsidRPr="00A61C22">
        <w:rPr>
          <w:rStyle w:val="OperatorTok"/>
          <w:lang w:val="fr-FR"/>
          <w:rPrChange w:author="Philippe Cornichet" w:date="2021-08-12T15:19:00Z" w:id="1915">
            <w:rPr>
              <w:rStyle w:val="OperatorTok"/>
            </w:rPr>
          </w:rPrChange>
        </w:rPr>
        <w:t>&lt;</w:t>
      </w:r>
      <w:r w:rsidRPr="00A61C22">
        <w:rPr>
          <w:rStyle w:val="NormalTok"/>
          <w:lang w:val="fr-FR"/>
          <w:rPrChange w:author="Philippe Cornichet" w:date="2021-08-12T15:19:00Z" w:id="1916">
            <w:rPr>
              <w:rStyle w:val="NormalTok"/>
            </w:rPr>
          </w:rPrChange>
        </w:rPr>
        <w:t xml:space="preserve"> database</w:t>
      </w:r>
      <w:r w:rsidRPr="00A61C22">
        <w:rPr>
          <w:rStyle w:val="OperatorTok"/>
          <w:lang w:val="fr-FR"/>
          <w:rPrChange w:author="Philippe Cornichet" w:date="2021-08-12T15:19:00Z" w:id="1917">
            <w:rPr>
              <w:rStyle w:val="OperatorTok"/>
            </w:rPr>
          </w:rPrChange>
        </w:rPr>
        <w:t>.</w:t>
      </w:r>
      <w:r w:rsidRPr="00A61C22">
        <w:rPr>
          <w:rStyle w:val="AttributeTok"/>
          <w:lang w:val="fr-FR"/>
          <w:rPrChange w:author="Philippe Cornichet" w:date="2021-08-12T15:19:00Z" w:id="1918">
            <w:rPr>
              <w:rStyle w:val="AttributeTok"/>
            </w:rPr>
          </w:rPrChange>
        </w:rPr>
        <w:t>datas</w:t>
      </w:r>
      <w:r w:rsidRPr="00A61C22">
        <w:rPr>
          <w:rStyle w:val="OperatorTok"/>
          <w:lang w:val="fr-FR"/>
          <w:rPrChange w:author="Philippe Cornichet" w:date="2021-08-12T15:19:00Z" w:id="1919">
            <w:rPr>
              <w:rStyle w:val="OperatorTok"/>
            </w:rPr>
          </w:rPrChange>
        </w:rPr>
        <w:t>.</w:t>
      </w:r>
      <w:r w:rsidRPr="00A61C22">
        <w:rPr>
          <w:rStyle w:val="AttributeTok"/>
          <w:lang w:val="fr-FR"/>
          <w:rPrChange w:author="Philippe Cornichet" w:date="2021-08-12T15:19:00Z" w:id="1920">
            <w:rPr>
              <w:rStyle w:val="AttributeTok"/>
            </w:rPr>
          </w:rPrChange>
        </w:rPr>
        <w:t>length</w:t>
      </w:r>
      <w:r w:rsidRPr="00A61C22">
        <w:rPr>
          <w:rStyle w:val="OperatorTok"/>
          <w:lang w:val="fr-FR"/>
          <w:rPrChange w:author="Philippe Cornichet" w:date="2021-08-12T15:19:00Z" w:id="1921">
            <w:rPr>
              <w:rStyle w:val="OperatorTok"/>
            </w:rPr>
          </w:rPrChange>
        </w:rPr>
        <w:t>;</w:t>
      </w:r>
      <w:r w:rsidRPr="00A61C22">
        <w:rPr>
          <w:rStyle w:val="NormalTok"/>
          <w:lang w:val="fr-FR"/>
          <w:rPrChange w:author="Philippe Cornichet" w:date="2021-08-12T15:19:00Z" w:id="1922">
            <w:rPr>
              <w:rStyle w:val="NormalTok"/>
            </w:rPr>
          </w:rPrChange>
        </w:rPr>
        <w:t xml:space="preserve"> i</w:t>
      </w:r>
      <w:r w:rsidRPr="00A61C22">
        <w:rPr>
          <w:rStyle w:val="OperatorTok"/>
          <w:lang w:val="fr-FR"/>
          <w:rPrChange w:author="Philippe Cornichet" w:date="2021-08-12T15:19:00Z" w:id="1923">
            <w:rPr>
              <w:rStyle w:val="OperatorTok"/>
            </w:rPr>
          </w:rPrChange>
        </w:rPr>
        <w:t>++</w:t>
      </w:r>
      <w:r w:rsidRPr="00A61C22">
        <w:rPr>
          <w:rStyle w:val="NormalTok"/>
          <w:lang w:val="fr-FR"/>
          <w:rPrChange w:author="Philippe Cornichet" w:date="2021-08-12T15:19:00Z" w:id="1924">
            <w:rPr>
              <w:rStyle w:val="NormalTok"/>
            </w:rPr>
          </w:rPrChange>
        </w:rPr>
        <w:t>) {</w:t>
      </w:r>
      <w:r w:rsidRPr="00A61C22">
        <w:rPr>
          <w:lang w:val="fr-FR"/>
          <w:rPrChange w:author="Philippe Cornichet" w:date="2021-08-12T15:19:00Z" w:id="1925">
            <w:rPr/>
          </w:rPrChange>
        </w:rPr>
        <w:br/>
      </w:r>
      <w:r w:rsidRPr="00A61C22">
        <w:rPr>
          <w:rStyle w:val="NormalTok"/>
          <w:lang w:val="fr-FR"/>
          <w:rPrChange w:author="Philippe Cornichet" w:date="2021-08-12T15:19:00Z" w:id="1926">
            <w:rPr>
              <w:rStyle w:val="NormalTok"/>
            </w:rPr>
          </w:rPrChange>
        </w:rPr>
        <w:t xml:space="preserve">        </w:t>
      </w:r>
      <w:r w:rsidRPr="00A61C22">
        <w:rPr>
          <w:rStyle w:val="ControlFlowTok"/>
          <w:lang w:val="fr-FR"/>
          <w:rPrChange w:author="Philippe Cornichet" w:date="2021-08-12T15:19:00Z" w:id="1927">
            <w:rPr>
              <w:rStyle w:val="ControlFlowTok"/>
            </w:rPr>
          </w:rPrChange>
        </w:rPr>
        <w:t>if</w:t>
      </w:r>
      <w:r w:rsidRPr="00A61C22">
        <w:rPr>
          <w:rStyle w:val="NormalTok"/>
          <w:lang w:val="fr-FR"/>
          <w:rPrChange w:author="Philippe Cornichet" w:date="2021-08-12T15:19:00Z" w:id="1928">
            <w:rPr>
              <w:rStyle w:val="NormalTok"/>
            </w:rPr>
          </w:rPrChange>
        </w:rPr>
        <w:t>(addon</w:t>
      </w:r>
      <w:r w:rsidRPr="00A61C22">
        <w:rPr>
          <w:rStyle w:val="OperatorTok"/>
          <w:lang w:val="fr-FR"/>
          <w:rPrChange w:author="Philippe Cornichet" w:date="2021-08-12T15:19:00Z" w:id="1929">
            <w:rPr>
              <w:rStyle w:val="OperatorTok"/>
            </w:rPr>
          </w:rPrChange>
        </w:rPr>
        <w:t>.</w:t>
      </w:r>
      <w:r w:rsidRPr="00A61C22">
        <w:rPr>
          <w:rStyle w:val="FunctionTok"/>
          <w:lang w:val="fr-FR"/>
          <w:rPrChange w:author="Philippe Cornichet" w:date="2021-08-12T15:19:00Z" w:id="1930">
            <w:rPr>
              <w:rStyle w:val="FunctionTok"/>
            </w:rPr>
          </w:rPrChange>
        </w:rPr>
        <w:t>compare</w:t>
      </w:r>
      <w:r w:rsidRPr="00A61C22">
        <w:rPr>
          <w:rStyle w:val="NormalTok"/>
          <w:lang w:val="fr-FR"/>
          <w:rPrChange w:author="Philippe Cornichet" w:date="2021-08-12T15:19:00Z" w:id="1931">
            <w:rPr>
              <w:rStyle w:val="NormalTok"/>
            </w:rPr>
          </w:rPrChange>
        </w:rPr>
        <w:t>(</w:t>
      </w:r>
      <w:r w:rsidRPr="00A61C22">
        <w:rPr>
          <w:rStyle w:val="PreprocessorTok"/>
          <w:lang w:val="fr-FR"/>
          <w:rPrChange w:author="Philippe Cornichet" w:date="2021-08-12T15:19:00Z" w:id="1932">
            <w:rPr>
              <w:rStyle w:val="PreprocessorTok"/>
            </w:rPr>
          </w:rPrChange>
        </w:rPr>
        <w:t>parseInt</w:t>
      </w:r>
      <w:r w:rsidRPr="00A61C22">
        <w:rPr>
          <w:rStyle w:val="NormalTok"/>
          <w:lang w:val="fr-FR"/>
          <w:rPrChange w:author="Philippe Cornichet" w:date="2021-08-12T15:19:00Z" w:id="1933">
            <w:rPr>
              <w:rStyle w:val="NormalTok"/>
            </w:rPr>
          </w:rPrChange>
        </w:rPr>
        <w:t>(req</w:t>
      </w:r>
      <w:r w:rsidRPr="00A61C22">
        <w:rPr>
          <w:rStyle w:val="OperatorTok"/>
          <w:lang w:val="fr-FR"/>
          <w:rPrChange w:author="Philippe Cornichet" w:date="2021-08-12T15:19:00Z" w:id="1934">
            <w:rPr>
              <w:rStyle w:val="OperatorTok"/>
            </w:rPr>
          </w:rPrChange>
        </w:rPr>
        <w:t>.</w:t>
      </w:r>
      <w:r w:rsidRPr="00A61C22">
        <w:rPr>
          <w:rStyle w:val="AttributeTok"/>
          <w:lang w:val="fr-FR"/>
          <w:rPrChange w:author="Philippe Cornichet" w:date="2021-08-12T15:19:00Z" w:id="1935">
            <w:rPr>
              <w:rStyle w:val="AttributeTok"/>
            </w:rPr>
          </w:rPrChange>
        </w:rPr>
        <w:t>params</w:t>
      </w:r>
      <w:r w:rsidRPr="00A61C22">
        <w:rPr>
          <w:rStyle w:val="OperatorTok"/>
          <w:lang w:val="fr-FR"/>
          <w:rPrChange w:author="Philippe Cornichet" w:date="2021-08-12T15:19:00Z" w:id="1936">
            <w:rPr>
              <w:rStyle w:val="OperatorTok"/>
            </w:rPr>
          </w:rPrChange>
        </w:rPr>
        <w:t>.</w:t>
      </w:r>
      <w:r w:rsidRPr="00A61C22">
        <w:rPr>
          <w:rStyle w:val="AttributeTok"/>
          <w:lang w:val="fr-FR"/>
          <w:rPrChange w:author="Philippe Cornichet" w:date="2021-08-12T15:19:00Z" w:id="1937">
            <w:rPr>
              <w:rStyle w:val="AttributeTok"/>
            </w:rPr>
          </w:rPrChange>
        </w:rPr>
        <w:t>id</w:t>
      </w:r>
      <w:r w:rsidRPr="00A61C22">
        <w:rPr>
          <w:rStyle w:val="NormalTok"/>
          <w:lang w:val="fr-FR"/>
          <w:rPrChange w:author="Philippe Cornichet" w:date="2021-08-12T15:19:00Z" w:id="1938">
            <w:rPr>
              <w:rStyle w:val="NormalTok"/>
            </w:rPr>
          </w:rPrChange>
        </w:rPr>
        <w:t>)</w:t>
      </w:r>
      <w:r w:rsidRPr="00A61C22">
        <w:rPr>
          <w:rStyle w:val="OperatorTok"/>
          <w:lang w:val="fr-FR"/>
          <w:rPrChange w:author="Philippe Cornichet" w:date="2021-08-12T15:19:00Z" w:id="1939">
            <w:rPr>
              <w:rStyle w:val="OperatorTok"/>
            </w:rPr>
          </w:rPrChange>
        </w:rPr>
        <w:t>,</w:t>
      </w:r>
      <w:r w:rsidRPr="00A61C22">
        <w:rPr>
          <w:rStyle w:val="NormalTok"/>
          <w:lang w:val="fr-FR"/>
          <w:rPrChange w:author="Philippe Cornichet" w:date="2021-08-12T15:19:00Z" w:id="1940">
            <w:rPr>
              <w:rStyle w:val="NormalTok"/>
            </w:rPr>
          </w:rPrChange>
        </w:rPr>
        <w:t xml:space="preserve"> database</w:t>
      </w:r>
      <w:r w:rsidRPr="00A61C22">
        <w:rPr>
          <w:rStyle w:val="OperatorTok"/>
          <w:lang w:val="fr-FR"/>
          <w:rPrChange w:author="Philippe Cornichet" w:date="2021-08-12T15:19:00Z" w:id="1941">
            <w:rPr>
              <w:rStyle w:val="OperatorTok"/>
            </w:rPr>
          </w:rPrChange>
        </w:rPr>
        <w:t>.</w:t>
      </w:r>
      <w:r w:rsidRPr="00A61C22">
        <w:rPr>
          <w:rStyle w:val="AttributeTok"/>
          <w:lang w:val="fr-FR"/>
          <w:rPrChange w:author="Philippe Cornichet" w:date="2021-08-12T15:19:00Z" w:id="1942">
            <w:rPr>
              <w:rStyle w:val="AttributeTok"/>
            </w:rPr>
          </w:rPrChange>
        </w:rPr>
        <w:t>datas</w:t>
      </w:r>
      <w:r w:rsidRPr="00A61C22">
        <w:rPr>
          <w:rStyle w:val="NormalTok"/>
          <w:lang w:val="fr-FR"/>
          <w:rPrChange w:author="Philippe Cornichet" w:date="2021-08-12T15:19:00Z" w:id="1943">
            <w:rPr>
              <w:rStyle w:val="NormalTok"/>
            </w:rPr>
          </w:rPrChange>
        </w:rPr>
        <w:t>[i]</w:t>
      </w:r>
      <w:r w:rsidRPr="00A61C22">
        <w:rPr>
          <w:rStyle w:val="OperatorTok"/>
          <w:lang w:val="fr-FR"/>
          <w:rPrChange w:author="Philippe Cornichet" w:date="2021-08-12T15:19:00Z" w:id="1944">
            <w:rPr>
              <w:rStyle w:val="OperatorTok"/>
            </w:rPr>
          </w:rPrChange>
        </w:rPr>
        <w:t>.</w:t>
      </w:r>
      <w:r w:rsidRPr="00A61C22">
        <w:rPr>
          <w:rStyle w:val="AttributeTok"/>
          <w:lang w:val="fr-FR"/>
          <w:rPrChange w:author="Philippe Cornichet" w:date="2021-08-12T15:19:00Z" w:id="1945">
            <w:rPr>
              <w:rStyle w:val="AttributeTok"/>
            </w:rPr>
          </w:rPrChange>
        </w:rPr>
        <w:t>id</w:t>
      </w:r>
      <w:r w:rsidRPr="00A61C22">
        <w:rPr>
          <w:rStyle w:val="NormalTok"/>
          <w:lang w:val="fr-FR"/>
          <w:rPrChange w:author="Philippe Cornichet" w:date="2021-08-12T15:19:00Z" w:id="1946">
            <w:rPr>
              <w:rStyle w:val="NormalTok"/>
            </w:rPr>
          </w:rPrChange>
        </w:rPr>
        <w:t>)) {</w:t>
      </w:r>
      <w:r w:rsidRPr="00A61C22">
        <w:rPr>
          <w:lang w:val="fr-FR"/>
          <w:rPrChange w:author="Philippe Cornichet" w:date="2021-08-12T15:19:00Z" w:id="1947">
            <w:rPr/>
          </w:rPrChange>
        </w:rPr>
        <w:br/>
      </w:r>
      <w:r w:rsidRPr="00A61C22">
        <w:rPr>
          <w:rStyle w:val="NormalTok"/>
          <w:lang w:val="fr-FR"/>
          <w:rPrChange w:author="Philippe Cornichet" w:date="2021-08-12T15:19:00Z" w:id="1948">
            <w:rPr>
              <w:rStyle w:val="NormalTok"/>
            </w:rPr>
          </w:rPrChange>
        </w:rPr>
        <w:t xml:space="preserve">            result </w:t>
      </w:r>
      <w:r w:rsidRPr="00A61C22">
        <w:rPr>
          <w:rStyle w:val="OperatorTok"/>
          <w:lang w:val="fr-FR"/>
          <w:rPrChange w:author="Philippe Cornichet" w:date="2021-08-12T15:19:00Z" w:id="1949">
            <w:rPr>
              <w:rStyle w:val="OperatorTok"/>
            </w:rPr>
          </w:rPrChange>
        </w:rPr>
        <w:t>=</w:t>
      </w:r>
      <w:r w:rsidRPr="00A61C22">
        <w:rPr>
          <w:rStyle w:val="NormalTok"/>
          <w:lang w:val="fr-FR"/>
          <w:rPrChange w:author="Philippe Cornichet" w:date="2021-08-12T15:19:00Z" w:id="1950">
            <w:rPr>
              <w:rStyle w:val="NormalTok"/>
            </w:rPr>
          </w:rPrChange>
        </w:rPr>
        <w:t xml:space="preserve"> {</w:t>
      </w:r>
      <w:r w:rsidRPr="00A61C22">
        <w:rPr>
          <w:lang w:val="fr-FR"/>
          <w:rPrChange w:author="Philippe Cornichet" w:date="2021-08-12T15:19:00Z" w:id="1951">
            <w:rPr/>
          </w:rPrChange>
        </w:rPr>
        <w:br/>
      </w:r>
      <w:r w:rsidRPr="00A61C22">
        <w:rPr>
          <w:rStyle w:val="NormalTok"/>
          <w:lang w:val="fr-FR"/>
          <w:rPrChange w:author="Philippe Cornichet" w:date="2021-08-12T15:19:00Z" w:id="1952">
            <w:rPr>
              <w:rStyle w:val="NormalTok"/>
            </w:rPr>
          </w:rPrChange>
        </w:rPr>
        <w:t xml:space="preserve">                </w:t>
      </w:r>
      <w:r w:rsidRPr="00A61C22">
        <w:rPr>
          <w:rStyle w:val="DataTypeTok"/>
          <w:lang w:val="fr-FR"/>
          <w:rPrChange w:author="Philippe Cornichet" w:date="2021-08-12T15:19:00Z" w:id="1953">
            <w:rPr>
              <w:rStyle w:val="DataTypeTok"/>
            </w:rPr>
          </w:rPrChange>
        </w:rPr>
        <w:t>id</w:t>
      </w:r>
      <w:r w:rsidRPr="00A61C22">
        <w:rPr>
          <w:rStyle w:val="OperatorTok"/>
          <w:lang w:val="fr-FR"/>
          <w:rPrChange w:author="Philippe Cornichet" w:date="2021-08-12T15:19:00Z" w:id="1954">
            <w:rPr>
              <w:rStyle w:val="OperatorTok"/>
            </w:rPr>
          </w:rPrChange>
        </w:rPr>
        <w:t>:</w:t>
      </w:r>
      <w:r w:rsidRPr="00A61C22">
        <w:rPr>
          <w:rStyle w:val="NormalTok"/>
          <w:lang w:val="fr-FR"/>
          <w:rPrChange w:author="Philippe Cornichet" w:date="2021-08-12T15:19:00Z" w:id="1955">
            <w:rPr>
              <w:rStyle w:val="NormalTok"/>
            </w:rPr>
          </w:rPrChange>
        </w:rPr>
        <w:t xml:space="preserve"> addon</w:t>
      </w:r>
      <w:r w:rsidRPr="00A61C22">
        <w:rPr>
          <w:rStyle w:val="OperatorTok"/>
          <w:lang w:val="fr-FR"/>
          <w:rPrChange w:author="Philippe Cornichet" w:date="2021-08-12T15:19:00Z" w:id="1956">
            <w:rPr>
              <w:rStyle w:val="OperatorTok"/>
            </w:rPr>
          </w:rPrChange>
        </w:rPr>
        <w:t>.</w:t>
      </w:r>
      <w:r w:rsidRPr="00A61C22">
        <w:rPr>
          <w:rStyle w:val="FunctionTok"/>
          <w:lang w:val="fr-FR"/>
          <w:rPrChange w:author="Philippe Cornichet" w:date="2021-08-12T15:19:00Z" w:id="1957">
            <w:rPr>
              <w:rStyle w:val="FunctionTok"/>
            </w:rPr>
          </w:rPrChange>
        </w:rPr>
        <w:t>getData</w:t>
      </w:r>
      <w:r w:rsidRPr="00A61C22">
        <w:rPr>
          <w:rStyle w:val="NormalTok"/>
          <w:lang w:val="fr-FR"/>
          <w:rPrChange w:author="Philippe Cornichet" w:date="2021-08-12T15:19:00Z" w:id="1958">
            <w:rPr>
              <w:rStyle w:val="NormalTok"/>
            </w:rPr>
          </w:rPrChange>
        </w:rPr>
        <w:t>(req</w:t>
      </w:r>
      <w:r w:rsidRPr="00A61C22">
        <w:rPr>
          <w:rStyle w:val="OperatorTok"/>
          <w:lang w:val="fr-FR"/>
          <w:rPrChange w:author="Philippe Cornichet" w:date="2021-08-12T15:19:00Z" w:id="1959">
            <w:rPr>
              <w:rStyle w:val="OperatorTok"/>
            </w:rPr>
          </w:rPrChange>
        </w:rPr>
        <w:t>.</w:t>
      </w:r>
      <w:r w:rsidRPr="00A61C22">
        <w:rPr>
          <w:rStyle w:val="AttributeTok"/>
          <w:lang w:val="fr-FR"/>
          <w:rPrChange w:author="Philippe Cornichet" w:date="2021-08-12T15:19:00Z" w:id="1960">
            <w:rPr>
              <w:rStyle w:val="AttributeTok"/>
            </w:rPr>
          </w:rPrChange>
        </w:rPr>
        <w:t>params</w:t>
      </w:r>
      <w:r w:rsidRPr="00A61C22">
        <w:rPr>
          <w:rStyle w:val="OperatorTok"/>
          <w:lang w:val="fr-FR"/>
          <w:rPrChange w:author="Philippe Cornichet" w:date="2021-08-12T15:19:00Z" w:id="1961">
            <w:rPr>
              <w:rStyle w:val="OperatorTok"/>
            </w:rPr>
          </w:rPrChange>
        </w:rPr>
        <w:t>.</w:t>
      </w:r>
      <w:r w:rsidRPr="00A61C22">
        <w:rPr>
          <w:rStyle w:val="AttributeTok"/>
          <w:lang w:val="fr-FR"/>
          <w:rPrChange w:author="Philippe Cornichet" w:date="2021-08-12T15:19:00Z" w:id="1962">
            <w:rPr>
              <w:rStyle w:val="AttributeTok"/>
            </w:rPr>
          </w:rPrChange>
        </w:rPr>
        <w:t>id</w:t>
      </w:r>
      <w:r w:rsidRPr="00A61C22">
        <w:rPr>
          <w:rStyle w:val="NormalTok"/>
          <w:lang w:val="fr-FR"/>
          <w:rPrChange w:author="Philippe Cornichet" w:date="2021-08-12T15:19:00Z" w:id="1963">
            <w:rPr>
              <w:rStyle w:val="NormalTok"/>
            </w:rPr>
          </w:rPrChange>
        </w:rPr>
        <w:t>)</w:t>
      </w:r>
      <w:r w:rsidRPr="00A61C22">
        <w:rPr>
          <w:rStyle w:val="OperatorTok"/>
          <w:lang w:val="fr-FR"/>
          <w:rPrChange w:author="Philippe Cornichet" w:date="2021-08-12T15:19:00Z" w:id="1964">
            <w:rPr>
              <w:rStyle w:val="OperatorTok"/>
            </w:rPr>
          </w:rPrChange>
        </w:rPr>
        <w:t>,</w:t>
      </w:r>
      <w:r w:rsidRPr="00A61C22">
        <w:rPr>
          <w:lang w:val="fr-FR"/>
          <w:rPrChange w:author="Philippe Cornichet" w:date="2021-08-12T15:19:00Z" w:id="1965">
            <w:rPr/>
          </w:rPrChange>
        </w:rPr>
        <w:br/>
      </w:r>
      <w:r w:rsidRPr="00A61C22">
        <w:rPr>
          <w:rStyle w:val="NormalTok"/>
          <w:lang w:val="fr-FR"/>
          <w:rPrChange w:author="Philippe Cornichet" w:date="2021-08-12T15:19:00Z" w:id="1966">
            <w:rPr>
              <w:rStyle w:val="NormalTok"/>
            </w:rPr>
          </w:rPrChange>
        </w:rPr>
        <w:t xml:space="preserve">                </w:t>
      </w:r>
      <w:r w:rsidRPr="00A61C22">
        <w:rPr>
          <w:rStyle w:val="DataTypeTok"/>
          <w:lang w:val="fr-FR"/>
          <w:rPrChange w:author="Philippe Cornichet" w:date="2021-08-12T15:19:00Z" w:id="1967">
            <w:rPr>
              <w:rStyle w:val="DataTypeTok"/>
            </w:rPr>
          </w:rPrChange>
        </w:rPr>
        <w:t>info</w:t>
      </w:r>
      <w:r w:rsidRPr="00A61C22">
        <w:rPr>
          <w:rStyle w:val="OperatorTok"/>
          <w:lang w:val="fr-FR"/>
          <w:rPrChange w:author="Philippe Cornichet" w:date="2021-08-12T15:19:00Z" w:id="1968">
            <w:rPr>
              <w:rStyle w:val="OperatorTok"/>
            </w:rPr>
          </w:rPrChange>
        </w:rPr>
        <w:t>:</w:t>
      </w:r>
      <w:r w:rsidRPr="00A61C22">
        <w:rPr>
          <w:rStyle w:val="NormalTok"/>
          <w:lang w:val="fr-FR"/>
          <w:rPrChange w:author="Philippe Cornichet" w:date="2021-08-12T15:19:00Z" w:id="1969">
            <w:rPr>
              <w:rStyle w:val="NormalTok"/>
            </w:rPr>
          </w:rPrChange>
        </w:rPr>
        <w:t>addon</w:t>
      </w:r>
      <w:r w:rsidRPr="00A61C22">
        <w:rPr>
          <w:rStyle w:val="OperatorTok"/>
          <w:lang w:val="fr-FR"/>
          <w:rPrChange w:author="Philippe Cornichet" w:date="2021-08-12T15:19:00Z" w:id="1970">
            <w:rPr>
              <w:rStyle w:val="OperatorTok"/>
            </w:rPr>
          </w:rPrChange>
        </w:rPr>
        <w:t>.</w:t>
      </w:r>
      <w:r w:rsidRPr="00A61C22">
        <w:rPr>
          <w:rStyle w:val="FunctionTok"/>
          <w:lang w:val="fr-FR"/>
          <w:rPrChange w:author="Philippe Cornichet" w:date="2021-08-12T15:19:00Z" w:id="1971">
            <w:rPr>
              <w:rStyle w:val="FunctionTok"/>
            </w:rPr>
          </w:rPrChange>
        </w:rPr>
        <w:t>getData</w:t>
      </w:r>
      <w:r w:rsidRPr="00A61C22">
        <w:rPr>
          <w:rStyle w:val="NormalTok"/>
          <w:lang w:val="fr-FR"/>
          <w:rPrChange w:author="Philippe Cornichet" w:date="2021-08-12T15:19:00Z" w:id="1972">
            <w:rPr>
              <w:rStyle w:val="NormalTok"/>
            </w:rPr>
          </w:rPrChange>
        </w:rPr>
        <w:t>(database</w:t>
      </w:r>
      <w:r w:rsidRPr="00A61C22">
        <w:rPr>
          <w:rStyle w:val="OperatorTok"/>
          <w:lang w:val="fr-FR"/>
          <w:rPrChange w:author="Philippe Cornichet" w:date="2021-08-12T15:19:00Z" w:id="1973">
            <w:rPr>
              <w:rStyle w:val="OperatorTok"/>
            </w:rPr>
          </w:rPrChange>
        </w:rPr>
        <w:t>.</w:t>
      </w:r>
      <w:r w:rsidRPr="00A61C22">
        <w:rPr>
          <w:rStyle w:val="AttributeTok"/>
          <w:lang w:val="fr-FR"/>
          <w:rPrChange w:author="Philippe Cornichet" w:date="2021-08-12T15:19:00Z" w:id="1974">
            <w:rPr>
              <w:rStyle w:val="AttributeTok"/>
            </w:rPr>
          </w:rPrChange>
        </w:rPr>
        <w:t>datas</w:t>
      </w:r>
      <w:r w:rsidRPr="00A61C22">
        <w:rPr>
          <w:rStyle w:val="NormalTok"/>
          <w:lang w:val="fr-FR"/>
          <w:rPrChange w:author="Philippe Cornichet" w:date="2021-08-12T15:19:00Z" w:id="1975">
            <w:rPr>
              <w:rStyle w:val="NormalTok"/>
            </w:rPr>
          </w:rPrChange>
        </w:rPr>
        <w:t>[i]</w:t>
      </w:r>
      <w:r w:rsidRPr="00A61C22">
        <w:rPr>
          <w:rStyle w:val="OperatorTok"/>
          <w:lang w:val="fr-FR"/>
          <w:rPrChange w:author="Philippe Cornichet" w:date="2021-08-12T15:19:00Z" w:id="1976">
            <w:rPr>
              <w:rStyle w:val="OperatorTok"/>
            </w:rPr>
          </w:rPrChange>
        </w:rPr>
        <w:t>.</w:t>
      </w:r>
      <w:r w:rsidRPr="00A61C22">
        <w:rPr>
          <w:rStyle w:val="AttributeTok"/>
          <w:lang w:val="fr-FR"/>
          <w:rPrChange w:author="Philippe Cornichet" w:date="2021-08-12T15:19:00Z" w:id="1977">
            <w:rPr>
              <w:rStyle w:val="AttributeTok"/>
            </w:rPr>
          </w:rPrChange>
        </w:rPr>
        <w:t>info</w:t>
      </w:r>
      <w:r w:rsidRPr="00A61C22">
        <w:rPr>
          <w:rStyle w:val="NormalTok"/>
          <w:lang w:val="fr-FR"/>
          <w:rPrChange w:author="Philippe Cornichet" w:date="2021-08-12T15:19:00Z" w:id="1978">
            <w:rPr>
              <w:rStyle w:val="NormalTok"/>
            </w:rPr>
          </w:rPrChange>
        </w:rPr>
        <w:t>)</w:t>
      </w:r>
      <w:r w:rsidRPr="00A61C22">
        <w:rPr>
          <w:lang w:val="fr-FR"/>
          <w:rPrChange w:author="Philippe Cornichet" w:date="2021-08-12T15:19:00Z" w:id="1979">
            <w:rPr/>
          </w:rPrChange>
        </w:rPr>
        <w:br/>
      </w:r>
      <w:r w:rsidRPr="00A61C22">
        <w:rPr>
          <w:rStyle w:val="NormalTok"/>
          <w:lang w:val="fr-FR"/>
          <w:rPrChange w:author="Philippe Cornichet" w:date="2021-08-12T15:19:00Z" w:id="1980">
            <w:rPr>
              <w:rStyle w:val="NormalTok"/>
            </w:rPr>
          </w:rPrChange>
        </w:rPr>
        <w:t xml:space="preserve">            }</w:t>
      </w:r>
      <w:r w:rsidRPr="00A61C22">
        <w:rPr>
          <w:lang w:val="fr-FR"/>
          <w:rPrChange w:author="Philippe Cornichet" w:date="2021-08-12T15:19:00Z" w:id="1981">
            <w:rPr/>
          </w:rPrChange>
        </w:rPr>
        <w:br/>
      </w:r>
      <w:r w:rsidRPr="00A61C22">
        <w:rPr>
          <w:rStyle w:val="NormalTok"/>
          <w:lang w:val="fr-FR"/>
          <w:rPrChange w:author="Philippe Cornichet" w:date="2021-08-12T15:19:00Z" w:id="1982">
            <w:rPr>
              <w:rStyle w:val="NormalTok"/>
            </w:rPr>
          </w:rPrChange>
        </w:rPr>
        <w:t xml:space="preserve">        }</w:t>
      </w:r>
      <w:r w:rsidRPr="00A61C22">
        <w:rPr>
          <w:lang w:val="fr-FR"/>
          <w:rPrChange w:author="Philippe Cornichet" w:date="2021-08-12T15:19:00Z" w:id="1983">
            <w:rPr/>
          </w:rPrChange>
        </w:rPr>
        <w:br/>
      </w:r>
      <w:r w:rsidRPr="00A61C22">
        <w:rPr>
          <w:rStyle w:val="NormalTok"/>
          <w:lang w:val="fr-FR"/>
          <w:rPrChange w:author="Philippe Cornichet" w:date="2021-08-12T15:19:00Z" w:id="1984">
            <w:rPr>
              <w:rStyle w:val="NormalTok"/>
            </w:rPr>
          </w:rPrChange>
        </w:rPr>
        <w:t xml:space="preserve">    }</w:t>
      </w:r>
      <w:r w:rsidRPr="00A61C22">
        <w:rPr>
          <w:lang w:val="fr-FR"/>
          <w:rPrChange w:author="Philippe Cornichet" w:date="2021-08-12T15:19:00Z" w:id="1985">
            <w:rPr/>
          </w:rPrChange>
        </w:rPr>
        <w:br/>
      </w:r>
      <w:r w:rsidRPr="00A61C22">
        <w:rPr>
          <w:rStyle w:val="NormalTok"/>
          <w:lang w:val="fr-FR"/>
          <w:rPrChange w:author="Philippe Cornichet" w:date="2021-08-12T15:19:00Z" w:id="1986">
            <w:rPr>
              <w:rStyle w:val="NormalTok"/>
            </w:rPr>
          </w:rPrChange>
        </w:rPr>
        <w:t xml:space="preserve">    res</w:t>
      </w:r>
      <w:r w:rsidRPr="00A61C22">
        <w:rPr>
          <w:rStyle w:val="OperatorTok"/>
          <w:lang w:val="fr-FR"/>
          <w:rPrChange w:author="Philippe Cornichet" w:date="2021-08-12T15:19:00Z" w:id="1987">
            <w:rPr>
              <w:rStyle w:val="OperatorTok"/>
            </w:rPr>
          </w:rPrChange>
        </w:rPr>
        <w:t>.</w:t>
      </w:r>
      <w:r w:rsidRPr="00A61C22">
        <w:rPr>
          <w:rStyle w:val="FunctionTok"/>
          <w:lang w:val="fr-FR"/>
          <w:rPrChange w:author="Philippe Cornichet" w:date="2021-08-12T15:19:00Z" w:id="1988">
            <w:rPr>
              <w:rStyle w:val="FunctionTok"/>
            </w:rPr>
          </w:rPrChange>
        </w:rPr>
        <w:t>status</w:t>
      </w:r>
      <w:r w:rsidRPr="00A61C22">
        <w:rPr>
          <w:rStyle w:val="NormalTok"/>
          <w:lang w:val="fr-FR"/>
          <w:rPrChange w:author="Philippe Cornichet" w:date="2021-08-12T15:19:00Z" w:id="1989">
            <w:rPr>
              <w:rStyle w:val="NormalTok"/>
            </w:rPr>
          </w:rPrChange>
        </w:rPr>
        <w:t>(</w:t>
      </w:r>
      <w:r w:rsidRPr="00A61C22">
        <w:rPr>
          <w:rStyle w:val="DecValTok"/>
          <w:lang w:val="fr-FR"/>
          <w:rPrChange w:author="Philippe Cornichet" w:date="2021-08-12T15:19:00Z" w:id="1990">
            <w:rPr>
              <w:rStyle w:val="DecValTok"/>
            </w:rPr>
          </w:rPrChange>
        </w:rPr>
        <w:t>200</w:t>
      </w:r>
      <w:r w:rsidRPr="00A61C22">
        <w:rPr>
          <w:rStyle w:val="NormalTok"/>
          <w:lang w:val="fr-FR"/>
          <w:rPrChange w:author="Philippe Cornichet" w:date="2021-08-12T15:19:00Z" w:id="1991">
            <w:rPr>
              <w:rStyle w:val="NormalTok"/>
            </w:rPr>
          </w:rPrChange>
        </w:rPr>
        <w:t>)</w:t>
      </w:r>
      <w:r w:rsidRPr="00A61C22">
        <w:rPr>
          <w:rStyle w:val="OperatorTok"/>
          <w:lang w:val="fr-FR"/>
          <w:rPrChange w:author="Philippe Cornichet" w:date="2021-08-12T15:19:00Z" w:id="1992">
            <w:rPr>
              <w:rStyle w:val="OperatorTok"/>
            </w:rPr>
          </w:rPrChange>
        </w:rPr>
        <w:t>.</w:t>
      </w:r>
      <w:r w:rsidRPr="00A61C22">
        <w:rPr>
          <w:rStyle w:val="FunctionTok"/>
          <w:lang w:val="fr-FR"/>
          <w:rPrChange w:author="Philippe Cornichet" w:date="2021-08-12T15:19:00Z" w:id="1993">
            <w:rPr>
              <w:rStyle w:val="FunctionTok"/>
            </w:rPr>
          </w:rPrChange>
        </w:rPr>
        <w:t>json</w:t>
      </w:r>
      <w:r w:rsidRPr="00A61C22">
        <w:rPr>
          <w:rStyle w:val="NormalTok"/>
          <w:lang w:val="fr-FR"/>
          <w:rPrChange w:author="Philippe Cornichet" w:date="2021-08-12T15:19:00Z" w:id="1994">
            <w:rPr>
              <w:rStyle w:val="NormalTok"/>
            </w:rPr>
          </w:rPrChange>
        </w:rPr>
        <w:t>(result)</w:t>
      </w:r>
      <w:r w:rsidRPr="00A61C22">
        <w:rPr>
          <w:lang w:val="fr-FR"/>
          <w:rPrChange w:author="Philippe Cornichet" w:date="2021-08-12T15:19:00Z" w:id="1995">
            <w:rPr/>
          </w:rPrChange>
        </w:rPr>
        <w:br/>
      </w:r>
      <w:r w:rsidRPr="00A61C22">
        <w:rPr>
          <w:rStyle w:val="NormalTok"/>
          <w:lang w:val="fr-FR"/>
          <w:rPrChange w:author="Philippe Cornichet" w:date="2021-08-12T15:19:00Z" w:id="1996">
            <w:rPr>
              <w:rStyle w:val="NormalTok"/>
            </w:rPr>
          </w:rPrChange>
        </w:rPr>
        <w:t>})</w:t>
      </w:r>
      <w:r w:rsidRPr="00A61C22">
        <w:rPr>
          <w:rStyle w:val="OperatorTok"/>
          <w:lang w:val="fr-FR"/>
          <w:rPrChange w:author="Philippe Cornichet" w:date="2021-08-12T15:19:00Z" w:id="1997">
            <w:rPr>
              <w:rStyle w:val="OperatorTok"/>
            </w:rPr>
          </w:rPrChange>
        </w:rPr>
        <w:t>;</w:t>
      </w:r>
    </w:p>
    <w:p w:rsidRPr="00A61C22" w:rsidR="00383E43" w:rsidRDefault="00A61C22" w14:paraId="35288A74" w14:textId="77777777">
      <w:pPr>
        <w:pStyle w:val="Heading2"/>
        <w:rPr>
          <w:lang w:val="fr-FR"/>
          <w:rPrChange w:author="Philippe Cornichet" w:date="2021-08-12T15:19:00Z" w:id="1998">
            <w:rPr/>
          </w:rPrChange>
        </w:rPr>
      </w:pPr>
      <w:bookmarkStart w:name="gestion-des-identifiants" w:id="1999"/>
      <w:bookmarkEnd w:id="1160"/>
      <w:bookmarkEnd w:id="1324"/>
      <w:bookmarkEnd w:id="1861"/>
      <w:r w:rsidRPr="00A61C22">
        <w:rPr>
          <w:lang w:val="fr-FR"/>
          <w:rPrChange w:author="Philippe Cornichet" w:date="2021-08-12T15:19:00Z" w:id="2000">
            <w:rPr/>
          </w:rPrChange>
        </w:rPr>
        <w:lastRenderedPageBreak/>
        <w:t>Gestion des identifiants</w:t>
      </w:r>
    </w:p>
    <w:p w:rsidRPr="00A61C22" w:rsidR="00383E43" w:rsidRDefault="00A61C22" w14:paraId="6F545DE7" w14:textId="77777777">
      <w:pPr>
        <w:pStyle w:val="FirstParagraph"/>
        <w:rPr>
          <w:lang w:val="fr-FR"/>
          <w:rPrChange w:author="Philippe Cornichet" w:date="2021-08-12T15:19:00Z" w:id="2001">
            <w:rPr/>
          </w:rPrChange>
        </w:rPr>
      </w:pPr>
      <w:r w:rsidRPr="00A61C22">
        <w:rPr>
          <w:lang w:val="fr-FR"/>
          <w:rPrChange w:author="Philippe Cornichet" w:date="2021-08-12T15:19:00Z" w:id="2002">
            <w:rPr/>
          </w:rPrChange>
        </w:rPr>
        <w:t>La gestion des identités est une partie extrêmement importante de la conception d’une application. Passport.js est donc l’un des meilleurs outils pour cela. Mais d’abord, nous devons parler de la base de données que nous utiliserons dans les prochaines étapes.</w:t>
      </w:r>
    </w:p>
    <w:p w:rsidRPr="00A61C22" w:rsidR="00383E43" w:rsidRDefault="00A61C22" w14:paraId="12A357FD" w14:textId="77777777">
      <w:pPr>
        <w:pStyle w:val="BodyText"/>
        <w:rPr>
          <w:lang w:val="fr-FR"/>
          <w:rPrChange w:author="Philippe Cornichet" w:date="2021-08-12T15:19:00Z" w:id="209758962">
            <w:rPr/>
          </w:rPrChange>
        </w:rPr>
      </w:pPr>
      <w:r w:rsidRPr="0E197015" w:rsidR="00A61C22">
        <w:rPr>
          <w:lang w:val="fr-FR"/>
          <w:rPrChange w:author="Philippe Cornichet" w:date="2021-08-12T15:19:00Z" w:id="1610981062"/>
        </w:rPr>
        <w:t xml:space="preserve">Comme mentionné dans la section 3.2.2 </w:t>
      </w:r>
      <w:r w:rsidRPr="0E197015" w:rsidR="00A61C22">
        <w:rPr>
          <w:i w:val="1"/>
          <w:iCs w:val="1"/>
          <w:lang w:val="fr-FR"/>
          <w:rPrChange w:author="Philippe Cornichet" w:date="2021-08-12T15:19:00Z" w:id="494722566">
            <w:rPr>
              <w:i w:val="1"/>
              <w:iCs w:val="1"/>
            </w:rPr>
          </w:rPrChange>
        </w:rPr>
        <w:t>Le premier démo REST API</w:t>
      </w:r>
      <w:r w:rsidRPr="0E197015" w:rsidR="00A61C22">
        <w:rPr>
          <w:lang w:val="fr-FR"/>
          <w:rPrChange w:author="Philippe Cornichet" w:date="2021-08-12T15:19:00Z" w:id="1417970264"/>
        </w:rPr>
        <w:t xml:space="preserve">, nous avons besoin d’avoir une base de données distincte pour stocker les informations des utilisateurs. Étant donné que CP9000 est un encodeur autonome et qu’il a ses propres méthodes de sécurité intégrées, nous devons choisir une base de données </w:t>
      </w:r>
      <w:proofErr w:type="spellStart"/>
      <w:r w:rsidRPr="0E197015" w:rsidR="00A61C22">
        <w:rPr>
          <w:lang w:val="fr-FR"/>
          <w:rPrChange w:author="Philippe Cornichet" w:date="2021-08-12T15:19:00Z" w:id="1277390812"/>
        </w:rPr>
        <w:t>noSQL</w:t>
      </w:r>
      <w:proofErr w:type="spellEnd"/>
      <w:r w:rsidRPr="0E197015" w:rsidR="00A61C22">
        <w:rPr>
          <w:lang w:val="fr-FR"/>
          <w:rPrChange w:author="Philippe Cornichet" w:date="2021-08-12T15:19:00Z" w:id="2145259508"/>
        </w:rPr>
        <w:t xml:space="preserve"> compacte qui peut être facilement sauvegardée et ne nécessite pas une haute sécurité</w:t>
      </w:r>
      <w:del w:author="Tien Thanh Le" w:date="2021-08-13T13:53:53.375Z" w:id="359816107">
        <w:r w:rsidRPr="0E197015" w:rsidDel="00A61C22">
          <w:rPr>
            <w:lang w:val="fr-FR"/>
            <w:rPrChange w:author="Philippe Cornichet" w:date="2021-08-12T15:19:00Z" w:id="204394772"/>
          </w:rPr>
          <w:delText>.</w:delText>
        </w:r>
      </w:del>
      <w:del w:author="Tien Thanh Le" w:date="2021-08-13T13:53:52.027Z" w:id="360967454">
        <w:r w:rsidRPr="0E197015" w:rsidDel="00A61C22">
          <w:rPr>
            <w:lang w:val="fr-FR"/>
            <w:rPrChange w:author="Philippe Cornichet" w:date="2021-08-12T15:19:00Z" w:id="1113376985"/>
          </w:rPr>
          <w:delText xml:space="preserve"> </w:delText>
        </w:r>
      </w:del>
      <w:del w:author="Tien Thanh Le" w:date="2021-08-13T13:53:51.299Z" w:id="517622314">
        <w:r w:rsidRPr="0E197015" w:rsidDel="00A61C22">
          <w:rPr>
            <w:lang w:val="fr-FR"/>
            <w:rPrChange w:author="Philippe Cornichet" w:date="2021-08-12T15:19:00Z" w:id="1512417393"/>
          </w:rPr>
          <w:delText>.</w:delText>
        </w:r>
      </w:del>
      <w:r w:rsidRPr="0E197015" w:rsidR="00A61C22">
        <w:rPr>
          <w:lang w:val="fr-FR"/>
          <w:rPrChange w:author="Philippe Cornichet" w:date="2021-08-12T15:19:00Z" w:id="922269975"/>
        </w:rPr>
        <w:t xml:space="preserve"> Après des recherches, mon groupe a accepté de choisir </w:t>
      </w:r>
      <w:proofErr w:type="spellStart"/>
      <w:r w:rsidRPr="0E197015" w:rsidR="00A61C22">
        <w:rPr>
          <w:lang w:val="fr-FR"/>
          <w:rPrChange w:author="Philippe Cornichet" w:date="2021-08-12T15:19:00Z" w:id="1610213098"/>
        </w:rPr>
        <w:t>nedb</w:t>
      </w:r>
      <w:proofErr w:type="spellEnd"/>
      <w:r w:rsidRPr="0E197015" w:rsidR="00A61C22">
        <w:rPr>
          <w:lang w:val="fr-FR"/>
          <w:rPrChange w:author="Philippe Cornichet" w:date="2021-08-12T15:19:00Z" w:id="1483556954"/>
        </w:rPr>
        <w:t>.</w:t>
      </w:r>
    </w:p>
    <w:p w:rsidRPr="00A61C22" w:rsidR="00383E43" w:rsidRDefault="00A61C22" w14:paraId="1F733C22" w14:textId="77777777">
      <w:pPr>
        <w:pStyle w:val="Heading4"/>
        <w:rPr>
          <w:lang w:val="fr-FR"/>
          <w:rPrChange w:author="Philippe Cornichet" w:date="2021-08-12T15:19:00Z" w:id="2009">
            <w:rPr/>
          </w:rPrChange>
        </w:rPr>
      </w:pPr>
      <w:bookmarkStart w:name="base-de-donnée-nedb" w:id="2010"/>
      <w:r w:rsidRPr="00A61C22">
        <w:rPr>
          <w:lang w:val="fr-FR"/>
          <w:rPrChange w:author="Philippe Cornichet" w:date="2021-08-12T15:19:00Z" w:id="2011">
            <w:rPr/>
          </w:rPrChange>
        </w:rPr>
        <w:t xml:space="preserve">Base de </w:t>
      </w:r>
      <w:proofErr w:type="gramStart"/>
      <w:r w:rsidRPr="00A61C22">
        <w:rPr>
          <w:lang w:val="fr-FR"/>
          <w:rPrChange w:author="Philippe Cornichet" w:date="2021-08-12T15:19:00Z" w:id="2012">
            <w:rPr/>
          </w:rPrChange>
        </w:rPr>
        <w:t>donnée</w:t>
      </w:r>
      <w:proofErr w:type="gramEnd"/>
      <w:r w:rsidRPr="00A61C22">
        <w:rPr>
          <w:lang w:val="fr-FR"/>
          <w:rPrChange w:author="Philippe Cornichet" w:date="2021-08-12T15:19:00Z" w:id="2013">
            <w:rPr/>
          </w:rPrChange>
        </w:rPr>
        <w:t xml:space="preserve"> NeDB</w:t>
      </w:r>
    </w:p>
    <w:p w:rsidRPr="00A61C22" w:rsidR="00383E43" w:rsidRDefault="00A61C22" w14:paraId="22D6B92C" w14:textId="77777777">
      <w:pPr>
        <w:pStyle w:val="FirstParagraph"/>
        <w:rPr>
          <w:lang w:val="fr-FR"/>
          <w:rPrChange w:author="Philippe Cornichet" w:date="2021-08-12T15:19:00Z" w:id="2014">
            <w:rPr/>
          </w:rPrChange>
        </w:rPr>
      </w:pPr>
      <w:r w:rsidRPr="00A61C22">
        <w:rPr>
          <w:lang w:val="fr-FR"/>
          <w:rPrChange w:author="Philippe Cornichet" w:date="2021-08-12T15:19:00Z" w:id="2015">
            <w:rPr/>
          </w:rPrChange>
        </w:rPr>
        <w:t xml:space="preserve">r0.3 </w:t>
      </w:r>
      <w:r w:rsidRPr="00A61C22">
        <w:rPr>
          <w:noProof/>
          <w:lang w:val="fr-FR"/>
          <w:rPrChange w:author="Philippe Cornichet" w:date="2021-08-12T15:19:00Z" w:id="2016">
            <w:rPr>
              <w:noProof/>
            </w:rPr>
          </w:rPrChange>
        </w:rPr>
        <w:drawing>
          <wp:inline distT="0" distB="0" distL="0" distR="0" wp14:anchorId="4CD90474" wp14:editId="3C8CB23A">
            <wp:extent cx="2184934" cy="1212783"/>
            <wp:effectExtent l="0" t="0" r="0" b="0"/>
            <wp:docPr id="19" name="Picture" descr="image"/>
            <wp:cNvGraphicFramePr/>
            <a:graphic xmlns:a="http://schemas.openxmlformats.org/drawingml/2006/main">
              <a:graphicData uri="http://schemas.openxmlformats.org/drawingml/2006/picture">
                <pic:pic xmlns:pic="http://schemas.openxmlformats.org/drawingml/2006/picture">
                  <pic:nvPicPr>
                    <pic:cNvPr id="0" name="Picture" descr="img/nedb/nedb.png"/>
                    <pic:cNvPicPr>
                      <a:picLocks noChangeAspect="1" noChangeArrowheads="1"/>
                    </pic:cNvPicPr>
                  </pic:nvPicPr>
                  <pic:blipFill>
                    <a:blip r:embed="rId25"/>
                    <a:stretch>
                      <a:fillRect/>
                    </a:stretch>
                  </pic:blipFill>
                  <pic:spPr bwMode="auto">
                    <a:xfrm>
                      <a:off x="0" y="0"/>
                      <a:ext cx="2184934" cy="1212783"/>
                    </a:xfrm>
                    <a:prstGeom prst="rect">
                      <a:avLst/>
                    </a:prstGeom>
                    <a:noFill/>
                    <a:ln w="9525">
                      <a:noFill/>
                      <a:headEnd/>
                      <a:tailEnd/>
                    </a:ln>
                  </pic:spPr>
                </pic:pic>
              </a:graphicData>
            </a:graphic>
          </wp:inline>
        </w:drawing>
      </w:r>
    </w:p>
    <w:p w:rsidRPr="00A61C22" w:rsidR="00383E43" w:rsidRDefault="00A61C22" w14:paraId="228A9824" w14:textId="77777777">
      <w:pPr>
        <w:pStyle w:val="BodyText"/>
        <w:rPr>
          <w:lang w:val="fr-FR"/>
          <w:rPrChange w:author="Philippe Cornichet" w:date="2021-08-12T15:19:00Z" w:id="2017">
            <w:rPr/>
          </w:rPrChange>
        </w:rPr>
      </w:pPr>
      <w:r w:rsidRPr="00A61C22">
        <w:rPr>
          <w:lang w:val="fr-FR"/>
          <w:rPrChange w:author="Philippe Cornichet" w:date="2021-08-12T15:19:00Z" w:id="2018">
            <w:rPr/>
          </w:rPrChange>
        </w:rPr>
        <w:t>NeDB est un système de base de données léger intégrable et en mémoire qui utilisait un sous-ensemble de l’API MongoDB. Développé par Louis Chatriot, il a été achevé en 2017 et est maintenant disponible gratuitement sur GitHub.</w:t>
      </w:r>
      <w:r w:rsidRPr="00A61C22">
        <w:rPr>
          <w:lang w:val="fr-FR"/>
          <w:rPrChange w:author="Philippe Cornichet" w:date="2021-08-12T15:19:00Z" w:id="2019">
            <w:rPr/>
          </w:rPrChange>
        </w:rPr>
        <w:br/>
      </w:r>
      <w:r w:rsidRPr="00A61C22">
        <w:rPr>
          <w:lang w:val="fr-FR"/>
          <w:rPrChange w:author="Philippe Cornichet" w:date="2021-08-12T15:19:00Z" w:id="2019">
            <w:rPr/>
          </w:rPrChange>
        </w:rPr>
        <w:t>Avec pour objectif principal de fonctionner comme une base de données noSQL comme MongoDB mais plus légère car moins de fonctionnalités, NeDB peut être utilisé comme une banque de données en mémoire uniquement ou comme une banque de données persistante.</w:t>
      </w:r>
      <w:r w:rsidRPr="00A61C22">
        <w:rPr>
          <w:lang w:val="fr-FR"/>
          <w:rPrChange w:author="Philippe Cornichet" w:date="2021-08-12T15:19:00Z" w:id="2020">
            <w:rPr/>
          </w:rPrChange>
        </w:rPr>
        <w:br/>
      </w:r>
      <w:r w:rsidRPr="00A61C22">
        <w:rPr>
          <w:lang w:val="fr-FR"/>
          <w:rPrChange w:author="Philippe Cornichet" w:date="2021-08-12T15:19:00Z" w:id="2020">
            <w:rPr/>
          </w:rPrChange>
        </w:rPr>
        <w:t>Si vous connaissez MongoDb, une banque de données dans NeDb est l’équivalent d’une collection MongoDB et en partageant l’api MongoDb, les commandes et le flux de travail NeDB sont quelque peu similaires à MongoDb et il est donc très facile de travailler dessus si vous avez déjà une connaissance décente de MongoDb.</w:t>
      </w:r>
      <w:r w:rsidRPr="00A61C22">
        <w:rPr>
          <w:lang w:val="fr-FR"/>
          <w:rPrChange w:author="Philippe Cornichet" w:date="2021-08-12T15:19:00Z" w:id="2021">
            <w:rPr/>
          </w:rPrChange>
        </w:rPr>
        <w:br/>
      </w:r>
      <w:r w:rsidRPr="00A61C22">
        <w:rPr>
          <w:lang w:val="fr-FR"/>
          <w:rPrChange w:author="Philippe Cornichet" w:date="2021-08-12T15:19:00Z" w:id="2021">
            <w:rPr/>
          </w:rPrChange>
        </w:rPr>
        <w:t>Comme tous les clients de base de données, la première étape consiste à se connecter à la base de données principale. Cependant, dans ce cas, il n’y a pas d’application externe à laquelle se connecter, nous devons donc simplement lui indiquer l’emplacement de vos données.</w:t>
      </w:r>
    </w:p>
    <w:p w:rsidRPr="00A61C22" w:rsidR="00383E43" w:rsidRDefault="00A61C22" w14:paraId="39FB57AC" w14:textId="77777777">
      <w:pPr>
        <w:pStyle w:val="SourceCode"/>
        <w:rPr>
          <w:lang w:val="fr-FR"/>
          <w:rPrChange w:author="Philippe Cornichet" w:date="2021-08-12T15:19:00Z" w:id="2022">
            <w:rPr/>
          </w:rPrChange>
        </w:rPr>
      </w:pPr>
      <w:r w:rsidRPr="00A61C22">
        <w:rPr>
          <w:rStyle w:val="CommentTok"/>
          <w:lang w:val="fr-FR"/>
          <w:rPrChange w:author="Philippe Cornichet" w:date="2021-08-12T15:19:00Z" w:id="2023">
            <w:rPr>
              <w:rStyle w:val="CommentTok"/>
            </w:rPr>
          </w:rPrChange>
        </w:rPr>
        <w:t>// config/database.js</w:t>
      </w:r>
      <w:r w:rsidRPr="00A61C22">
        <w:rPr>
          <w:lang w:val="fr-FR"/>
          <w:rPrChange w:author="Philippe Cornichet" w:date="2021-08-12T15:19:00Z" w:id="2024">
            <w:rPr/>
          </w:rPrChange>
        </w:rPr>
        <w:br/>
      </w:r>
      <w:r w:rsidRPr="00A61C22">
        <w:rPr>
          <w:lang w:val="fr-FR"/>
          <w:rPrChange w:author="Philippe Cornichet" w:date="2021-08-12T15:19:00Z" w:id="2025">
            <w:rPr/>
          </w:rPrChange>
        </w:rPr>
        <w:br/>
      </w:r>
      <w:r w:rsidRPr="00A61C22">
        <w:rPr>
          <w:rStyle w:val="KeywordTok"/>
          <w:lang w:val="fr-FR"/>
          <w:rPrChange w:author="Philippe Cornichet" w:date="2021-08-12T15:19:00Z" w:id="2026">
            <w:rPr>
              <w:rStyle w:val="KeywordTok"/>
            </w:rPr>
          </w:rPrChange>
        </w:rPr>
        <w:t>const</w:t>
      </w:r>
      <w:r w:rsidRPr="00A61C22">
        <w:rPr>
          <w:rStyle w:val="NormalTok"/>
          <w:lang w:val="fr-FR"/>
          <w:rPrChange w:author="Philippe Cornichet" w:date="2021-08-12T15:19:00Z" w:id="2027">
            <w:rPr>
              <w:rStyle w:val="NormalTok"/>
            </w:rPr>
          </w:rPrChange>
        </w:rPr>
        <w:t xml:space="preserve"> Datastore </w:t>
      </w:r>
      <w:r w:rsidRPr="00A61C22">
        <w:rPr>
          <w:rStyle w:val="OperatorTok"/>
          <w:lang w:val="fr-FR"/>
          <w:rPrChange w:author="Philippe Cornichet" w:date="2021-08-12T15:19:00Z" w:id="2028">
            <w:rPr>
              <w:rStyle w:val="OperatorTok"/>
            </w:rPr>
          </w:rPrChange>
        </w:rPr>
        <w:t>=</w:t>
      </w:r>
      <w:r w:rsidRPr="00A61C22">
        <w:rPr>
          <w:rStyle w:val="NormalTok"/>
          <w:lang w:val="fr-FR"/>
          <w:rPrChange w:author="Philippe Cornichet" w:date="2021-08-12T15:19:00Z" w:id="2029">
            <w:rPr>
              <w:rStyle w:val="NormalTok"/>
            </w:rPr>
          </w:rPrChange>
        </w:rPr>
        <w:t xml:space="preserve"> </w:t>
      </w:r>
      <w:r w:rsidRPr="00A61C22">
        <w:rPr>
          <w:rStyle w:val="PreprocessorTok"/>
          <w:lang w:val="fr-FR"/>
          <w:rPrChange w:author="Philippe Cornichet" w:date="2021-08-12T15:19:00Z" w:id="2030">
            <w:rPr>
              <w:rStyle w:val="PreprocessorTok"/>
            </w:rPr>
          </w:rPrChange>
        </w:rPr>
        <w:t>require</w:t>
      </w:r>
      <w:r w:rsidRPr="00A61C22">
        <w:rPr>
          <w:rStyle w:val="NormalTok"/>
          <w:lang w:val="fr-FR"/>
          <w:rPrChange w:author="Philippe Cornichet" w:date="2021-08-12T15:19:00Z" w:id="2031">
            <w:rPr>
              <w:rStyle w:val="NormalTok"/>
            </w:rPr>
          </w:rPrChange>
        </w:rPr>
        <w:t>(</w:t>
      </w:r>
      <w:r w:rsidRPr="00A61C22">
        <w:rPr>
          <w:rStyle w:val="StringTok"/>
          <w:lang w:val="fr-FR"/>
          <w:rPrChange w:author="Philippe Cornichet" w:date="2021-08-12T15:19:00Z" w:id="2032">
            <w:rPr>
              <w:rStyle w:val="StringTok"/>
            </w:rPr>
          </w:rPrChange>
        </w:rPr>
        <w:t>'nedb'</w:t>
      </w:r>
      <w:proofErr w:type="gramStart"/>
      <w:r w:rsidRPr="00A61C22">
        <w:rPr>
          <w:rStyle w:val="NormalTok"/>
          <w:lang w:val="fr-FR"/>
          <w:rPrChange w:author="Philippe Cornichet" w:date="2021-08-12T15:19:00Z" w:id="2033">
            <w:rPr>
              <w:rStyle w:val="NormalTok"/>
            </w:rPr>
          </w:rPrChange>
        </w:rPr>
        <w:t>)</w:t>
      </w:r>
      <w:r w:rsidRPr="00A61C22">
        <w:rPr>
          <w:rStyle w:val="OperatorTok"/>
          <w:lang w:val="fr-FR"/>
          <w:rPrChange w:author="Philippe Cornichet" w:date="2021-08-12T15:19:00Z" w:id="2034">
            <w:rPr>
              <w:rStyle w:val="OperatorTok"/>
            </w:rPr>
          </w:rPrChange>
        </w:rPr>
        <w:t>;</w:t>
      </w:r>
      <w:proofErr w:type="gramEnd"/>
      <w:r w:rsidRPr="00A61C22">
        <w:rPr>
          <w:lang w:val="fr-FR"/>
          <w:rPrChange w:author="Philippe Cornichet" w:date="2021-08-12T15:19:00Z" w:id="2035">
            <w:rPr/>
          </w:rPrChange>
        </w:rPr>
        <w:br/>
      </w:r>
      <w:r w:rsidRPr="00A61C22">
        <w:rPr>
          <w:lang w:val="fr-FR"/>
          <w:rPrChange w:author="Philippe Cornichet" w:date="2021-08-12T15:19:00Z" w:id="2036">
            <w:rPr/>
          </w:rPrChange>
        </w:rPr>
        <w:br/>
      </w:r>
      <w:r w:rsidRPr="00A61C22">
        <w:rPr>
          <w:rStyle w:val="KeywordTok"/>
          <w:lang w:val="fr-FR"/>
          <w:rPrChange w:author="Philippe Cornichet" w:date="2021-08-12T15:19:00Z" w:id="2037">
            <w:rPr>
              <w:rStyle w:val="KeywordTok"/>
            </w:rPr>
          </w:rPrChange>
        </w:rPr>
        <w:t>const</w:t>
      </w:r>
      <w:r w:rsidRPr="00A61C22">
        <w:rPr>
          <w:rStyle w:val="NormalTok"/>
          <w:lang w:val="fr-FR"/>
          <w:rPrChange w:author="Philippe Cornichet" w:date="2021-08-12T15:19:00Z" w:id="2038">
            <w:rPr>
              <w:rStyle w:val="NormalTok"/>
            </w:rPr>
          </w:rPrChange>
        </w:rPr>
        <w:t xml:space="preserve"> User </w:t>
      </w:r>
      <w:r w:rsidRPr="00A61C22">
        <w:rPr>
          <w:rStyle w:val="OperatorTok"/>
          <w:lang w:val="fr-FR"/>
          <w:rPrChange w:author="Philippe Cornichet" w:date="2021-08-12T15:19:00Z" w:id="2039">
            <w:rPr>
              <w:rStyle w:val="OperatorTok"/>
            </w:rPr>
          </w:rPrChange>
        </w:rPr>
        <w:t>=</w:t>
      </w:r>
      <w:r w:rsidRPr="00A61C22">
        <w:rPr>
          <w:rStyle w:val="NormalTok"/>
          <w:lang w:val="fr-FR"/>
          <w:rPrChange w:author="Philippe Cornichet" w:date="2021-08-12T15:19:00Z" w:id="2040">
            <w:rPr>
              <w:rStyle w:val="NormalTok"/>
            </w:rPr>
          </w:rPrChange>
        </w:rPr>
        <w:t xml:space="preserve"> </w:t>
      </w:r>
      <w:r w:rsidRPr="00A61C22">
        <w:rPr>
          <w:rStyle w:val="KeywordTok"/>
          <w:lang w:val="fr-FR"/>
          <w:rPrChange w:author="Philippe Cornichet" w:date="2021-08-12T15:19:00Z" w:id="2041">
            <w:rPr>
              <w:rStyle w:val="KeywordTok"/>
            </w:rPr>
          </w:rPrChange>
        </w:rPr>
        <w:t>new</w:t>
      </w:r>
      <w:r w:rsidRPr="00A61C22">
        <w:rPr>
          <w:rStyle w:val="NormalTok"/>
          <w:lang w:val="fr-FR"/>
          <w:rPrChange w:author="Philippe Cornichet" w:date="2021-08-12T15:19:00Z" w:id="2042">
            <w:rPr>
              <w:rStyle w:val="NormalTok"/>
            </w:rPr>
          </w:rPrChange>
        </w:rPr>
        <w:t xml:space="preserve"> </w:t>
      </w:r>
      <w:r w:rsidRPr="00A61C22">
        <w:rPr>
          <w:rStyle w:val="FunctionTok"/>
          <w:lang w:val="fr-FR"/>
          <w:rPrChange w:author="Philippe Cornichet" w:date="2021-08-12T15:19:00Z" w:id="2043">
            <w:rPr>
              <w:rStyle w:val="FunctionTok"/>
            </w:rPr>
          </w:rPrChange>
        </w:rPr>
        <w:t>Datastore</w:t>
      </w:r>
      <w:r w:rsidRPr="00A61C22">
        <w:rPr>
          <w:rStyle w:val="NormalTok"/>
          <w:lang w:val="fr-FR"/>
          <w:rPrChange w:author="Philippe Cornichet" w:date="2021-08-12T15:19:00Z" w:id="2044">
            <w:rPr>
              <w:rStyle w:val="NormalTok"/>
            </w:rPr>
          </w:rPrChange>
        </w:rPr>
        <w:t>({</w:t>
      </w:r>
      <w:r w:rsidRPr="00A61C22">
        <w:rPr>
          <w:lang w:val="fr-FR"/>
          <w:rPrChange w:author="Philippe Cornichet" w:date="2021-08-12T15:19:00Z" w:id="2045">
            <w:rPr/>
          </w:rPrChange>
        </w:rPr>
        <w:br/>
      </w:r>
      <w:r w:rsidRPr="00A61C22">
        <w:rPr>
          <w:rStyle w:val="NormalTok"/>
          <w:lang w:val="fr-FR"/>
          <w:rPrChange w:author="Philippe Cornichet" w:date="2021-08-12T15:19:00Z" w:id="2046">
            <w:rPr>
              <w:rStyle w:val="NormalTok"/>
            </w:rPr>
          </w:rPrChange>
        </w:rPr>
        <w:t xml:space="preserve">  </w:t>
      </w:r>
      <w:r w:rsidRPr="00A61C22">
        <w:rPr>
          <w:rStyle w:val="DataTypeTok"/>
          <w:lang w:val="fr-FR"/>
          <w:rPrChange w:author="Philippe Cornichet" w:date="2021-08-12T15:19:00Z" w:id="2047">
            <w:rPr>
              <w:rStyle w:val="DataTypeTok"/>
            </w:rPr>
          </w:rPrChange>
        </w:rPr>
        <w:t>filename</w:t>
      </w:r>
      <w:r w:rsidRPr="00A61C22">
        <w:rPr>
          <w:rStyle w:val="OperatorTok"/>
          <w:lang w:val="fr-FR"/>
          <w:rPrChange w:author="Philippe Cornichet" w:date="2021-08-12T15:19:00Z" w:id="2048">
            <w:rPr>
              <w:rStyle w:val="OperatorTok"/>
            </w:rPr>
          </w:rPrChange>
        </w:rPr>
        <w:t>:</w:t>
      </w:r>
      <w:r w:rsidRPr="00A61C22">
        <w:rPr>
          <w:rStyle w:val="NormalTok"/>
          <w:lang w:val="fr-FR"/>
          <w:rPrChange w:author="Philippe Cornichet" w:date="2021-08-12T15:19:00Z" w:id="2049">
            <w:rPr>
              <w:rStyle w:val="NormalTok"/>
            </w:rPr>
          </w:rPrChange>
        </w:rPr>
        <w:t xml:space="preserve"> </w:t>
      </w:r>
      <w:r w:rsidRPr="00A61C22">
        <w:rPr>
          <w:rStyle w:val="StringTok"/>
          <w:lang w:val="fr-FR"/>
          <w:rPrChange w:author="Philippe Cornichet" w:date="2021-08-12T15:19:00Z" w:id="2050">
            <w:rPr>
              <w:rStyle w:val="StringTok"/>
            </w:rPr>
          </w:rPrChange>
        </w:rPr>
        <w:t>'database/users.db'</w:t>
      </w:r>
      <w:r w:rsidRPr="00A61C22">
        <w:rPr>
          <w:rStyle w:val="OperatorTok"/>
          <w:lang w:val="fr-FR"/>
          <w:rPrChange w:author="Philippe Cornichet" w:date="2021-08-12T15:19:00Z" w:id="2051">
            <w:rPr>
              <w:rStyle w:val="OperatorTok"/>
            </w:rPr>
          </w:rPrChange>
        </w:rPr>
        <w:t>,</w:t>
      </w:r>
      <w:r w:rsidRPr="00A61C22">
        <w:rPr>
          <w:lang w:val="fr-FR"/>
          <w:rPrChange w:author="Philippe Cornichet" w:date="2021-08-12T15:19:00Z" w:id="2052">
            <w:rPr/>
          </w:rPrChange>
        </w:rPr>
        <w:br/>
      </w:r>
      <w:r w:rsidRPr="00A61C22">
        <w:rPr>
          <w:rStyle w:val="NormalTok"/>
          <w:lang w:val="fr-FR"/>
          <w:rPrChange w:author="Philippe Cornichet" w:date="2021-08-12T15:19:00Z" w:id="2053">
            <w:rPr>
              <w:rStyle w:val="NormalTok"/>
            </w:rPr>
          </w:rPrChange>
        </w:rPr>
        <w:t xml:space="preserve">  </w:t>
      </w:r>
      <w:r w:rsidRPr="00A61C22">
        <w:rPr>
          <w:rStyle w:val="CommentTok"/>
          <w:lang w:val="fr-FR"/>
          <w:rPrChange w:author="Philippe Cornichet" w:date="2021-08-12T15:19:00Z" w:id="2054">
            <w:rPr>
              <w:rStyle w:val="CommentTok"/>
            </w:rPr>
          </w:rPrChange>
        </w:rPr>
        <w:t>//autoload: true,</w:t>
      </w:r>
      <w:r w:rsidRPr="00A61C22">
        <w:rPr>
          <w:lang w:val="fr-FR"/>
          <w:rPrChange w:author="Philippe Cornichet" w:date="2021-08-12T15:19:00Z" w:id="2055">
            <w:rPr/>
          </w:rPrChange>
        </w:rPr>
        <w:br/>
      </w:r>
      <w:r w:rsidRPr="00A61C22">
        <w:rPr>
          <w:rStyle w:val="NormalTok"/>
          <w:lang w:val="fr-FR"/>
          <w:rPrChange w:author="Philippe Cornichet" w:date="2021-08-12T15:19:00Z" w:id="2056">
            <w:rPr>
              <w:rStyle w:val="NormalTok"/>
            </w:rPr>
          </w:rPrChange>
        </w:rPr>
        <w:t>})</w:t>
      </w:r>
      <w:r w:rsidRPr="00A61C22">
        <w:rPr>
          <w:rStyle w:val="OperatorTok"/>
          <w:lang w:val="fr-FR"/>
          <w:rPrChange w:author="Philippe Cornichet" w:date="2021-08-12T15:19:00Z" w:id="2057">
            <w:rPr>
              <w:rStyle w:val="OperatorTok"/>
            </w:rPr>
          </w:rPrChange>
        </w:rPr>
        <w:t>;</w:t>
      </w:r>
      <w:r w:rsidRPr="00A61C22">
        <w:rPr>
          <w:lang w:val="fr-FR"/>
          <w:rPrChange w:author="Philippe Cornichet" w:date="2021-08-12T15:19:00Z" w:id="2058">
            <w:rPr/>
          </w:rPrChange>
        </w:rPr>
        <w:br/>
      </w:r>
      <w:r w:rsidRPr="00A61C22">
        <w:rPr>
          <w:lang w:val="fr-FR"/>
          <w:rPrChange w:author="Philippe Cornichet" w:date="2021-08-12T15:19:00Z" w:id="2059">
            <w:rPr/>
          </w:rPrChange>
        </w:rPr>
        <w:lastRenderedPageBreak/>
        <w:br/>
      </w:r>
      <w:r w:rsidRPr="00A61C22">
        <w:rPr>
          <w:rStyle w:val="NormalTok"/>
          <w:lang w:val="fr-FR"/>
          <w:rPrChange w:author="Philippe Cornichet" w:date="2021-08-12T15:19:00Z" w:id="2060">
            <w:rPr>
              <w:rStyle w:val="NormalTok"/>
            </w:rPr>
          </w:rPrChange>
        </w:rPr>
        <w:t>module</w:t>
      </w:r>
      <w:r w:rsidRPr="00A61C22">
        <w:rPr>
          <w:rStyle w:val="OperatorTok"/>
          <w:lang w:val="fr-FR"/>
          <w:rPrChange w:author="Philippe Cornichet" w:date="2021-08-12T15:19:00Z" w:id="2061">
            <w:rPr>
              <w:rStyle w:val="OperatorTok"/>
            </w:rPr>
          </w:rPrChange>
        </w:rPr>
        <w:t>.</w:t>
      </w:r>
      <w:r w:rsidRPr="00A61C22">
        <w:rPr>
          <w:rStyle w:val="AttributeTok"/>
          <w:lang w:val="fr-FR"/>
          <w:rPrChange w:author="Philippe Cornichet" w:date="2021-08-12T15:19:00Z" w:id="2062">
            <w:rPr>
              <w:rStyle w:val="AttributeTok"/>
            </w:rPr>
          </w:rPrChange>
        </w:rPr>
        <w:t>exports</w:t>
      </w:r>
      <w:r w:rsidRPr="00A61C22">
        <w:rPr>
          <w:rStyle w:val="NormalTok"/>
          <w:lang w:val="fr-FR"/>
          <w:rPrChange w:author="Philippe Cornichet" w:date="2021-08-12T15:19:00Z" w:id="2063">
            <w:rPr>
              <w:rStyle w:val="NormalTok"/>
            </w:rPr>
          </w:rPrChange>
        </w:rPr>
        <w:t xml:space="preserve"> </w:t>
      </w:r>
      <w:r w:rsidRPr="00A61C22">
        <w:rPr>
          <w:rStyle w:val="OperatorTok"/>
          <w:lang w:val="fr-FR"/>
          <w:rPrChange w:author="Philippe Cornichet" w:date="2021-08-12T15:19:00Z" w:id="2064">
            <w:rPr>
              <w:rStyle w:val="OperatorTok"/>
            </w:rPr>
          </w:rPrChange>
        </w:rPr>
        <w:t>=</w:t>
      </w:r>
      <w:r w:rsidRPr="00A61C22">
        <w:rPr>
          <w:rStyle w:val="NormalTok"/>
          <w:lang w:val="fr-FR"/>
          <w:rPrChange w:author="Philippe Cornichet" w:date="2021-08-12T15:19:00Z" w:id="2065">
            <w:rPr>
              <w:rStyle w:val="NormalTok"/>
            </w:rPr>
          </w:rPrChange>
        </w:rPr>
        <w:t xml:space="preserve"> User</w:t>
      </w:r>
      <w:r w:rsidRPr="00A61C22">
        <w:rPr>
          <w:rStyle w:val="OperatorTok"/>
          <w:lang w:val="fr-FR"/>
          <w:rPrChange w:author="Philippe Cornichet" w:date="2021-08-12T15:19:00Z" w:id="2066">
            <w:rPr>
              <w:rStyle w:val="OperatorTok"/>
            </w:rPr>
          </w:rPrChange>
        </w:rPr>
        <w:t>;</w:t>
      </w:r>
    </w:p>
    <w:p w:rsidRPr="00A61C22" w:rsidR="00383E43" w:rsidRDefault="00A61C22" w14:paraId="7A5F3CF8" w14:textId="77777777">
      <w:pPr>
        <w:pStyle w:val="SourceCode"/>
        <w:rPr>
          <w:lang w:val="fr-FR"/>
          <w:rPrChange w:author="Philippe Cornichet" w:date="2021-08-12T15:19:00Z" w:id="2067">
            <w:rPr/>
          </w:rPrChange>
        </w:rPr>
      </w:pPr>
      <w:r w:rsidRPr="00A61C22">
        <w:rPr>
          <w:rStyle w:val="VerbatimChar"/>
          <w:lang w:val="fr-FR"/>
          <w:rPrChange w:author="Philippe Cornichet" w:date="2021-08-12T15:19:00Z" w:id="2068">
            <w:rPr>
              <w:rStyle w:val="VerbatimChar"/>
            </w:rPr>
          </w:rPrChange>
        </w:rPr>
        <w:t>// users.db</w:t>
      </w:r>
      <w:r w:rsidRPr="00A61C22">
        <w:rPr>
          <w:lang w:val="fr-FR"/>
          <w:rPrChange w:author="Philippe Cornichet" w:date="2021-08-12T15:19:00Z" w:id="2069">
            <w:rPr/>
          </w:rPrChange>
        </w:rPr>
        <w:br/>
      </w:r>
      <w:r w:rsidRPr="00A61C22">
        <w:rPr>
          <w:lang w:val="fr-FR"/>
          <w:rPrChange w:author="Philippe Cornichet" w:date="2021-08-12T15:19:00Z" w:id="2070">
            <w:rPr/>
          </w:rPrChange>
        </w:rPr>
        <w:br/>
      </w:r>
      <w:r w:rsidRPr="00A61C22">
        <w:rPr>
          <w:rStyle w:val="VerbatimChar"/>
          <w:lang w:val="fr-FR"/>
          <w:rPrChange w:author="Philippe Cornichet" w:date="2021-08-12T15:19:00Z" w:id="2071">
            <w:rPr>
              <w:rStyle w:val="VerbatimChar"/>
            </w:rPr>
          </w:rPrChange>
        </w:rPr>
        <w:t>{"username</w:t>
      </w:r>
      <w:proofErr w:type="gramStart"/>
      <w:r w:rsidRPr="00A61C22">
        <w:rPr>
          <w:rStyle w:val="VerbatimChar"/>
          <w:lang w:val="fr-FR"/>
          <w:rPrChange w:author="Philippe Cornichet" w:date="2021-08-12T15:19:00Z" w:id="2072">
            <w:rPr>
              <w:rStyle w:val="VerbatimChar"/>
            </w:rPr>
          </w:rPrChange>
        </w:rPr>
        <w:t>":</w:t>
      </w:r>
      <w:proofErr w:type="gramEnd"/>
      <w:r w:rsidRPr="00A61C22">
        <w:rPr>
          <w:rStyle w:val="VerbatimChar"/>
          <w:lang w:val="fr-FR"/>
          <w:rPrChange w:author="Philippe Cornichet" w:date="2021-08-12T15:19:00Z" w:id="2073">
            <w:rPr>
              <w:rStyle w:val="VerbatimChar"/>
            </w:rPr>
          </w:rPrChange>
        </w:rPr>
        <w:t>"mockUser","hash":"mockHash","salt":"mockSalt","role":"USER","_id":"AdRY3WjPALPZsgrR"}</w:t>
      </w:r>
      <w:r w:rsidRPr="00A61C22">
        <w:rPr>
          <w:lang w:val="fr-FR"/>
          <w:rPrChange w:author="Philippe Cornichet" w:date="2021-08-12T15:19:00Z" w:id="2074">
            <w:rPr/>
          </w:rPrChange>
        </w:rPr>
        <w:br/>
      </w:r>
      <w:r w:rsidRPr="00A61C22">
        <w:rPr>
          <w:rStyle w:val="VerbatimChar"/>
          <w:lang w:val="fr-FR"/>
          <w:rPrChange w:author="Philippe Cornichet" w:date="2021-08-12T15:19:00Z" w:id="2075">
            <w:rPr>
              <w:rStyle w:val="VerbatimChar"/>
            </w:rPr>
          </w:rPrChange>
        </w:rPr>
        <w:t>{"username":"mockAdmin","hash":"mockHash","salt":"mockSalt","role":"ADMIN","_id":"QLwBlnJYCHTRGTXG"}</w:t>
      </w:r>
    </w:p>
    <w:p w:rsidRPr="00A61C22" w:rsidR="00383E43" w:rsidRDefault="00A61C22" w14:paraId="32B2EDFB" w14:textId="77777777">
      <w:pPr>
        <w:pStyle w:val="FirstParagraph"/>
        <w:rPr>
          <w:lang w:val="fr-FR"/>
          <w:rPrChange w:author="Philippe Cornichet" w:date="2021-08-12T15:19:00Z" w:id="2076">
            <w:rPr/>
          </w:rPrChange>
        </w:rPr>
      </w:pPr>
      <w:r w:rsidRPr="00A61C22">
        <w:rPr>
          <w:lang w:val="fr-FR"/>
          <w:rPrChange w:author="Philippe Cornichet" w:date="2021-08-12T15:19:00Z" w:id="2077">
            <w:rPr/>
          </w:rPrChange>
        </w:rPr>
        <w:t>Pour travailler avec notre base de données, nous appelons Database.loadDatabase(&lt;fonction de rappel&gt;) dans notre itinéraire</w:t>
      </w:r>
    </w:p>
    <w:p w:rsidRPr="00A61C22" w:rsidR="00383E43" w:rsidRDefault="00A61C22" w14:paraId="156081A4" w14:textId="77777777">
      <w:pPr>
        <w:pStyle w:val="SourceCode"/>
        <w:rPr>
          <w:lang w:val="fr-FR"/>
          <w:rPrChange w:author="Philippe Cornichet" w:date="2021-08-12T15:19:00Z" w:id="2078">
            <w:rPr/>
          </w:rPrChange>
        </w:rPr>
      </w:pPr>
      <w:r w:rsidRPr="00A61C22">
        <w:rPr>
          <w:rStyle w:val="CommentTok"/>
          <w:lang w:val="fr-FR"/>
          <w:rPrChange w:author="Philippe Cornichet" w:date="2021-08-12T15:19:00Z" w:id="2079">
            <w:rPr>
              <w:rStyle w:val="CommentTok"/>
            </w:rPr>
          </w:rPrChange>
        </w:rPr>
        <w:t>// routes/auth/users.js</w:t>
      </w:r>
      <w:r w:rsidRPr="00A61C22">
        <w:rPr>
          <w:lang w:val="fr-FR"/>
          <w:rPrChange w:author="Philippe Cornichet" w:date="2021-08-12T15:19:00Z" w:id="2080">
            <w:rPr/>
          </w:rPrChange>
        </w:rPr>
        <w:br/>
      </w:r>
      <w:r w:rsidRPr="00A61C22">
        <w:rPr>
          <w:lang w:val="fr-FR"/>
          <w:rPrChange w:author="Philippe Cornichet" w:date="2021-08-12T15:19:00Z" w:id="2081">
            <w:rPr/>
          </w:rPrChange>
        </w:rPr>
        <w:br/>
      </w:r>
      <w:r w:rsidRPr="00A61C22">
        <w:rPr>
          <w:rStyle w:val="CommentTok"/>
          <w:lang w:val="fr-FR"/>
          <w:rPrChange w:author="Philippe Cornichet" w:date="2021-08-12T15:19:00Z" w:id="2082">
            <w:rPr>
              <w:rStyle w:val="CommentTok"/>
            </w:rPr>
          </w:rPrChange>
        </w:rPr>
        <w:t>// Loading users database</w:t>
      </w:r>
      <w:r w:rsidRPr="00A61C22">
        <w:rPr>
          <w:lang w:val="fr-FR"/>
          <w:rPrChange w:author="Philippe Cornichet" w:date="2021-08-12T15:19:00Z" w:id="2083">
            <w:rPr/>
          </w:rPrChange>
        </w:rPr>
        <w:br/>
      </w:r>
      <w:r w:rsidRPr="00A61C22">
        <w:rPr>
          <w:rStyle w:val="KeywordTok"/>
          <w:lang w:val="fr-FR"/>
          <w:rPrChange w:author="Philippe Cornichet" w:date="2021-08-12T15:19:00Z" w:id="2084">
            <w:rPr>
              <w:rStyle w:val="KeywordTok"/>
            </w:rPr>
          </w:rPrChange>
        </w:rPr>
        <w:t>const</w:t>
      </w:r>
      <w:r w:rsidRPr="00A61C22">
        <w:rPr>
          <w:rStyle w:val="NormalTok"/>
          <w:lang w:val="fr-FR"/>
          <w:rPrChange w:author="Philippe Cornichet" w:date="2021-08-12T15:19:00Z" w:id="2085">
            <w:rPr>
              <w:rStyle w:val="NormalTok"/>
            </w:rPr>
          </w:rPrChange>
        </w:rPr>
        <w:t xml:space="preserve"> User </w:t>
      </w:r>
      <w:r w:rsidRPr="00A61C22">
        <w:rPr>
          <w:rStyle w:val="OperatorTok"/>
          <w:lang w:val="fr-FR"/>
          <w:rPrChange w:author="Philippe Cornichet" w:date="2021-08-12T15:19:00Z" w:id="2086">
            <w:rPr>
              <w:rStyle w:val="OperatorTok"/>
            </w:rPr>
          </w:rPrChange>
        </w:rPr>
        <w:t>=</w:t>
      </w:r>
      <w:r w:rsidRPr="00A61C22">
        <w:rPr>
          <w:rStyle w:val="NormalTok"/>
          <w:lang w:val="fr-FR"/>
          <w:rPrChange w:author="Philippe Cornichet" w:date="2021-08-12T15:19:00Z" w:id="2087">
            <w:rPr>
              <w:rStyle w:val="NormalTok"/>
            </w:rPr>
          </w:rPrChange>
        </w:rPr>
        <w:t xml:space="preserve"> </w:t>
      </w:r>
      <w:proofErr w:type="gramStart"/>
      <w:r w:rsidRPr="00A61C22">
        <w:rPr>
          <w:rStyle w:val="PreprocessorTok"/>
          <w:lang w:val="fr-FR"/>
          <w:rPrChange w:author="Philippe Cornichet" w:date="2021-08-12T15:19:00Z" w:id="2088">
            <w:rPr>
              <w:rStyle w:val="PreprocessorTok"/>
            </w:rPr>
          </w:rPrChange>
        </w:rPr>
        <w:t>require</w:t>
      </w:r>
      <w:r w:rsidRPr="00A61C22">
        <w:rPr>
          <w:rStyle w:val="NormalTok"/>
          <w:lang w:val="fr-FR"/>
          <w:rPrChange w:author="Philippe Cornichet" w:date="2021-08-12T15:19:00Z" w:id="2089">
            <w:rPr>
              <w:rStyle w:val="NormalTok"/>
            </w:rPr>
          </w:rPrChange>
        </w:rPr>
        <w:t>(</w:t>
      </w:r>
      <w:proofErr w:type="gramEnd"/>
      <w:r w:rsidRPr="00A61C22">
        <w:rPr>
          <w:rStyle w:val="StringTok"/>
          <w:lang w:val="fr-FR"/>
          <w:rPrChange w:author="Philippe Cornichet" w:date="2021-08-12T15:19:00Z" w:id="2090">
            <w:rPr>
              <w:rStyle w:val="StringTok"/>
            </w:rPr>
          </w:rPrChange>
        </w:rPr>
        <w:t>'../../config/database'</w:t>
      </w:r>
      <w:r w:rsidRPr="00A61C22">
        <w:rPr>
          <w:rStyle w:val="NormalTok"/>
          <w:lang w:val="fr-FR"/>
          <w:rPrChange w:author="Philippe Cornichet" w:date="2021-08-12T15:19:00Z" w:id="2091">
            <w:rPr>
              <w:rStyle w:val="NormalTok"/>
            </w:rPr>
          </w:rPrChange>
        </w:rPr>
        <w:t>)</w:t>
      </w:r>
      <w:r w:rsidRPr="00A61C22">
        <w:rPr>
          <w:rStyle w:val="OperatorTok"/>
          <w:lang w:val="fr-FR"/>
          <w:rPrChange w:author="Philippe Cornichet" w:date="2021-08-12T15:19:00Z" w:id="2092">
            <w:rPr>
              <w:rStyle w:val="OperatorTok"/>
            </w:rPr>
          </w:rPrChange>
        </w:rPr>
        <w:t>;</w:t>
      </w:r>
      <w:r w:rsidRPr="00A61C22">
        <w:rPr>
          <w:lang w:val="fr-FR"/>
          <w:rPrChange w:author="Philippe Cornichet" w:date="2021-08-12T15:19:00Z" w:id="2093">
            <w:rPr/>
          </w:rPrChange>
        </w:rPr>
        <w:br/>
      </w:r>
      <w:r w:rsidRPr="00A61C22">
        <w:rPr>
          <w:rStyle w:val="NormalTok"/>
          <w:lang w:val="fr-FR"/>
          <w:rPrChange w:author="Philippe Cornichet" w:date="2021-08-12T15:19:00Z" w:id="2094">
            <w:rPr>
              <w:rStyle w:val="NormalTok"/>
            </w:rPr>
          </w:rPrChange>
        </w:rPr>
        <w:t>User</w:t>
      </w:r>
      <w:r w:rsidRPr="00A61C22">
        <w:rPr>
          <w:rStyle w:val="OperatorTok"/>
          <w:lang w:val="fr-FR"/>
          <w:rPrChange w:author="Philippe Cornichet" w:date="2021-08-12T15:19:00Z" w:id="2095">
            <w:rPr>
              <w:rStyle w:val="OperatorTok"/>
            </w:rPr>
          </w:rPrChange>
        </w:rPr>
        <w:t>.</w:t>
      </w:r>
      <w:r w:rsidRPr="00A61C22">
        <w:rPr>
          <w:rStyle w:val="FunctionTok"/>
          <w:lang w:val="fr-FR"/>
          <w:rPrChange w:author="Philippe Cornichet" w:date="2021-08-12T15:19:00Z" w:id="2096">
            <w:rPr>
              <w:rStyle w:val="FunctionTok"/>
            </w:rPr>
          </w:rPrChange>
        </w:rPr>
        <w:t>loadDatabase</w:t>
      </w:r>
      <w:r w:rsidRPr="00A61C22">
        <w:rPr>
          <w:rStyle w:val="NormalTok"/>
          <w:lang w:val="fr-FR"/>
          <w:rPrChange w:author="Philippe Cornichet" w:date="2021-08-12T15:19:00Z" w:id="2097">
            <w:rPr>
              <w:rStyle w:val="NormalTok"/>
            </w:rPr>
          </w:rPrChange>
        </w:rPr>
        <w:t xml:space="preserve">((err) </w:t>
      </w:r>
      <w:r w:rsidRPr="00A61C22">
        <w:rPr>
          <w:rStyle w:val="KeywordTok"/>
          <w:lang w:val="fr-FR"/>
          <w:rPrChange w:author="Philippe Cornichet" w:date="2021-08-12T15:19:00Z" w:id="2098">
            <w:rPr>
              <w:rStyle w:val="KeywordTok"/>
            </w:rPr>
          </w:rPrChange>
        </w:rPr>
        <w:t>=&gt;</w:t>
      </w:r>
      <w:r w:rsidRPr="00A61C22">
        <w:rPr>
          <w:rStyle w:val="NormalTok"/>
          <w:lang w:val="fr-FR"/>
          <w:rPrChange w:author="Philippe Cornichet" w:date="2021-08-12T15:19:00Z" w:id="2099">
            <w:rPr>
              <w:rStyle w:val="NormalTok"/>
            </w:rPr>
          </w:rPrChange>
        </w:rPr>
        <w:t xml:space="preserve"> {</w:t>
      </w:r>
      <w:r w:rsidRPr="00A61C22">
        <w:rPr>
          <w:lang w:val="fr-FR"/>
          <w:rPrChange w:author="Philippe Cornichet" w:date="2021-08-12T15:19:00Z" w:id="2100">
            <w:rPr/>
          </w:rPrChange>
        </w:rPr>
        <w:br/>
      </w:r>
      <w:r w:rsidRPr="00A61C22">
        <w:rPr>
          <w:rStyle w:val="NormalTok"/>
          <w:lang w:val="fr-FR"/>
          <w:rPrChange w:author="Philippe Cornichet" w:date="2021-08-12T15:19:00Z" w:id="2101">
            <w:rPr>
              <w:rStyle w:val="NormalTok"/>
            </w:rPr>
          </w:rPrChange>
        </w:rPr>
        <w:t xml:space="preserve">  </w:t>
      </w:r>
      <w:r w:rsidRPr="00A61C22">
        <w:rPr>
          <w:rStyle w:val="ControlFlowTok"/>
          <w:lang w:val="fr-FR"/>
          <w:rPrChange w:author="Philippe Cornichet" w:date="2021-08-12T15:19:00Z" w:id="2102">
            <w:rPr>
              <w:rStyle w:val="ControlFlowTok"/>
            </w:rPr>
          </w:rPrChange>
        </w:rPr>
        <w:t>if</w:t>
      </w:r>
      <w:r w:rsidRPr="00A61C22">
        <w:rPr>
          <w:rStyle w:val="NormalTok"/>
          <w:lang w:val="fr-FR"/>
          <w:rPrChange w:author="Philippe Cornichet" w:date="2021-08-12T15:19:00Z" w:id="2103">
            <w:rPr>
              <w:rStyle w:val="NormalTok"/>
            </w:rPr>
          </w:rPrChange>
        </w:rPr>
        <w:t xml:space="preserve"> (err </w:t>
      </w:r>
      <w:r w:rsidRPr="00A61C22">
        <w:rPr>
          <w:rStyle w:val="OperatorTok"/>
          <w:lang w:val="fr-FR"/>
          <w:rPrChange w:author="Philippe Cornichet" w:date="2021-08-12T15:19:00Z" w:id="2104">
            <w:rPr>
              <w:rStyle w:val="OperatorTok"/>
            </w:rPr>
          </w:rPrChange>
        </w:rPr>
        <w:t>!=</w:t>
      </w:r>
      <w:r w:rsidRPr="00A61C22">
        <w:rPr>
          <w:rStyle w:val="NormalTok"/>
          <w:lang w:val="fr-FR"/>
          <w:rPrChange w:author="Philippe Cornichet" w:date="2021-08-12T15:19:00Z" w:id="2105">
            <w:rPr>
              <w:rStyle w:val="NormalTok"/>
            </w:rPr>
          </w:rPrChange>
        </w:rPr>
        <w:t xml:space="preserve"> </w:t>
      </w:r>
      <w:r w:rsidRPr="00A61C22">
        <w:rPr>
          <w:rStyle w:val="KeywordTok"/>
          <w:lang w:val="fr-FR"/>
          <w:rPrChange w:author="Philippe Cornichet" w:date="2021-08-12T15:19:00Z" w:id="2106">
            <w:rPr>
              <w:rStyle w:val="KeywordTok"/>
            </w:rPr>
          </w:rPrChange>
        </w:rPr>
        <w:t>null</w:t>
      </w:r>
      <w:r w:rsidRPr="00A61C22">
        <w:rPr>
          <w:rStyle w:val="NormalTok"/>
          <w:lang w:val="fr-FR"/>
          <w:rPrChange w:author="Philippe Cornichet" w:date="2021-08-12T15:19:00Z" w:id="2107">
            <w:rPr>
              <w:rStyle w:val="NormalTok"/>
            </w:rPr>
          </w:rPrChange>
        </w:rPr>
        <w:t>) {</w:t>
      </w:r>
      <w:r w:rsidRPr="00A61C22">
        <w:rPr>
          <w:lang w:val="fr-FR"/>
          <w:rPrChange w:author="Philippe Cornichet" w:date="2021-08-12T15:19:00Z" w:id="2108">
            <w:rPr/>
          </w:rPrChange>
        </w:rPr>
        <w:br/>
      </w:r>
      <w:r w:rsidRPr="00A61C22">
        <w:rPr>
          <w:rStyle w:val="NormalTok"/>
          <w:lang w:val="fr-FR"/>
          <w:rPrChange w:author="Philippe Cornichet" w:date="2021-08-12T15:19:00Z" w:id="2109">
            <w:rPr>
              <w:rStyle w:val="NormalTok"/>
            </w:rPr>
          </w:rPrChange>
        </w:rPr>
        <w:t xml:space="preserve">    </w:t>
      </w:r>
      <w:r w:rsidRPr="00A61C22">
        <w:rPr>
          <w:rStyle w:val="BuiltInTok"/>
          <w:lang w:val="fr-FR"/>
          <w:rPrChange w:author="Philippe Cornichet" w:date="2021-08-12T15:19:00Z" w:id="2110">
            <w:rPr>
              <w:rStyle w:val="BuiltInTok"/>
            </w:rPr>
          </w:rPrChange>
        </w:rPr>
        <w:t>console</w:t>
      </w:r>
      <w:r w:rsidRPr="00A61C22">
        <w:rPr>
          <w:rStyle w:val="OperatorTok"/>
          <w:lang w:val="fr-FR"/>
          <w:rPrChange w:author="Philippe Cornichet" w:date="2021-08-12T15:19:00Z" w:id="2111">
            <w:rPr>
              <w:rStyle w:val="OperatorTok"/>
            </w:rPr>
          </w:rPrChange>
        </w:rPr>
        <w:t>.</w:t>
      </w:r>
      <w:r w:rsidRPr="00A61C22">
        <w:rPr>
          <w:rStyle w:val="FunctionTok"/>
          <w:lang w:val="fr-FR"/>
          <w:rPrChange w:author="Philippe Cornichet" w:date="2021-08-12T15:19:00Z" w:id="2112">
            <w:rPr>
              <w:rStyle w:val="FunctionTok"/>
            </w:rPr>
          </w:rPrChange>
        </w:rPr>
        <w:t>log</w:t>
      </w:r>
      <w:r w:rsidRPr="00A61C22">
        <w:rPr>
          <w:rStyle w:val="NormalTok"/>
          <w:lang w:val="fr-FR"/>
          <w:rPrChange w:author="Philippe Cornichet" w:date="2021-08-12T15:19:00Z" w:id="2113">
            <w:rPr>
              <w:rStyle w:val="NormalTok"/>
            </w:rPr>
          </w:rPrChange>
        </w:rPr>
        <w:t>(</w:t>
      </w:r>
      <w:r w:rsidRPr="00A61C22">
        <w:rPr>
          <w:rStyle w:val="StringTok"/>
          <w:lang w:val="fr-FR"/>
          <w:rPrChange w:author="Philippe Cornichet" w:date="2021-08-12T15:19:00Z" w:id="2114">
            <w:rPr>
              <w:rStyle w:val="StringTok"/>
            </w:rPr>
          </w:rPrChange>
        </w:rPr>
        <w:t>'Error loading datase'</w:t>
      </w:r>
      <w:r w:rsidRPr="00A61C22">
        <w:rPr>
          <w:rStyle w:val="NormalTok"/>
          <w:lang w:val="fr-FR"/>
          <w:rPrChange w:author="Philippe Cornichet" w:date="2021-08-12T15:19:00Z" w:id="2115">
            <w:rPr>
              <w:rStyle w:val="NormalTok"/>
            </w:rPr>
          </w:rPrChange>
        </w:rPr>
        <w:t>)</w:t>
      </w:r>
      <w:r w:rsidRPr="00A61C22">
        <w:rPr>
          <w:rStyle w:val="OperatorTok"/>
          <w:lang w:val="fr-FR"/>
          <w:rPrChange w:author="Philippe Cornichet" w:date="2021-08-12T15:19:00Z" w:id="2116">
            <w:rPr>
              <w:rStyle w:val="OperatorTok"/>
            </w:rPr>
          </w:rPrChange>
        </w:rPr>
        <w:t>;</w:t>
      </w:r>
      <w:r w:rsidRPr="00A61C22">
        <w:rPr>
          <w:lang w:val="fr-FR"/>
          <w:rPrChange w:author="Philippe Cornichet" w:date="2021-08-12T15:19:00Z" w:id="2117">
            <w:rPr/>
          </w:rPrChange>
        </w:rPr>
        <w:br/>
      </w:r>
      <w:r w:rsidRPr="00A61C22">
        <w:rPr>
          <w:rStyle w:val="NormalTok"/>
          <w:lang w:val="fr-FR"/>
          <w:rPrChange w:author="Philippe Cornichet" w:date="2021-08-12T15:19:00Z" w:id="2118">
            <w:rPr>
              <w:rStyle w:val="NormalTok"/>
            </w:rPr>
          </w:rPrChange>
        </w:rPr>
        <w:t xml:space="preserve">  }})</w:t>
      </w:r>
      <w:r w:rsidRPr="00A61C22">
        <w:rPr>
          <w:rStyle w:val="OperatorTok"/>
          <w:lang w:val="fr-FR"/>
          <w:rPrChange w:author="Philippe Cornichet" w:date="2021-08-12T15:19:00Z" w:id="2119">
            <w:rPr>
              <w:rStyle w:val="OperatorTok"/>
            </w:rPr>
          </w:rPrChange>
        </w:rPr>
        <w:t>;</w:t>
      </w:r>
    </w:p>
    <w:p w:rsidRPr="00A61C22" w:rsidR="00383E43" w:rsidRDefault="00A61C22" w14:paraId="325A20AF" w14:textId="77777777">
      <w:pPr>
        <w:pStyle w:val="Heading4"/>
        <w:rPr>
          <w:lang w:val="fr-FR"/>
          <w:rPrChange w:author="Philippe Cornichet" w:date="2021-08-12T15:19:00Z" w:id="2120">
            <w:rPr/>
          </w:rPrChange>
        </w:rPr>
      </w:pPr>
      <w:bookmarkStart w:name="passport.js" w:id="2121"/>
      <w:bookmarkEnd w:id="2010"/>
      <w:r w:rsidRPr="00A61C22">
        <w:rPr>
          <w:lang w:val="fr-FR"/>
          <w:rPrChange w:author="Philippe Cornichet" w:date="2021-08-12T15:19:00Z" w:id="2122">
            <w:rPr/>
          </w:rPrChange>
        </w:rPr>
        <w:t>Passport.js</w:t>
      </w:r>
    </w:p>
    <w:p w:rsidRPr="00A61C22" w:rsidR="00383E43" w:rsidRDefault="00A61C22" w14:paraId="46A4A494" w14:textId="200EF4B8">
      <w:pPr>
        <w:pStyle w:val="FirstParagraph"/>
        <w:rPr>
          <w:lang w:val="fr-FR"/>
          <w:rPrChange w:author="Philippe Cornichet" w:date="2021-08-12T15:19:00Z" w:id="1201505347">
            <w:rPr/>
          </w:rPrChange>
        </w:rPr>
      </w:pPr>
      <w:proofErr w:type="spellStart"/>
      <w:r w:rsidRPr="0E197015" w:rsidR="00A61C22">
        <w:rPr>
          <w:lang w:val="fr-FR"/>
          <w:rPrChange w:author="Philippe Cornichet" w:date="2021-08-12T15:19:00Z" w:id="149951849"/>
        </w:rPr>
        <w:t>passport</w:t>
      </w:r>
      <w:proofErr w:type="spellEnd"/>
      <w:r w:rsidRPr="0E197015" w:rsidR="00A61C22">
        <w:rPr>
          <w:lang w:val="fr-FR"/>
          <w:rPrChange w:author="Philippe Cornichet" w:date="2021-08-12T15:19:00Z" w:id="1256377890"/>
        </w:rPr>
        <w:t xml:space="preserve"> est un middleware d’authentification pour Node.js. Comme il est extrêmement flexible et modulaire, </w:t>
      </w:r>
      <w:proofErr w:type="spellStart"/>
      <w:r w:rsidRPr="0E197015" w:rsidR="00A61C22">
        <w:rPr>
          <w:lang w:val="fr-FR"/>
          <w:rPrChange w:author="Philippe Cornichet" w:date="2021-08-12T15:19:00Z" w:id="260041524"/>
        </w:rPr>
        <w:t>Passport</w:t>
      </w:r>
      <w:proofErr w:type="spellEnd"/>
      <w:r w:rsidRPr="0E197015" w:rsidR="00A61C22">
        <w:rPr>
          <w:lang w:val="fr-FR"/>
          <w:rPrChange w:author="Philippe Cornichet" w:date="2021-08-12T15:19:00Z" w:id="1206679096"/>
        </w:rPr>
        <w:t xml:space="preserve"> peut être déposé discrètement dans n’importe quelle application Web basée sur Express.</w:t>
      </w:r>
      <w:r>
        <w:br/>
      </w:r>
      <w:r w:rsidRPr="0E197015" w:rsidR="00A61C22">
        <w:rPr>
          <w:lang w:val="fr-FR"/>
          <w:rPrChange w:author="Philippe Cornichet" w:date="2021-08-12T15:19:00Z" w:id="430030782"/>
        </w:rPr>
        <w:t xml:space="preserve">Le point fort du passeport est qu’il fonctionne comme un middleware séparé, ce qui n’affecte pas la structure globale d’une application. </w:t>
      </w:r>
      <w:proofErr w:type="spellStart"/>
      <w:r w:rsidRPr="0E197015" w:rsidR="00A61C22">
        <w:rPr>
          <w:lang w:val="fr-FR"/>
          <w:rPrChange w:author="Philippe Cornichet" w:date="2021-08-12T15:19:00Z" w:id="1327024320"/>
        </w:rPr>
        <w:t>Passport</w:t>
      </w:r>
      <w:proofErr w:type="spellEnd"/>
      <w:r w:rsidRPr="0E197015" w:rsidR="00A61C22">
        <w:rPr>
          <w:lang w:val="fr-FR"/>
          <w:rPrChange w:author="Philippe Cornichet" w:date="2021-08-12T15:19:00Z" w:id="1280949396"/>
        </w:rPr>
        <w:t xml:space="preserve"> reconnaît que chaque application a des exigences d’authentification uniques. Les mécanismes d’authentification, appelés "stratégies", sont regroupés sous forme de modules individuels. Les applications peuvent choisir les stratégies à utiliser, sans créer de dépendances inutiles.</w:t>
      </w:r>
      <w:r>
        <w:br/>
      </w:r>
      <w:r w:rsidRPr="0E197015" w:rsidR="00A61C22">
        <w:rPr>
          <w:lang w:val="fr-FR"/>
          <w:rPrChange w:author="Philippe Cornichet" w:date="2021-08-12T15:19:00Z" w:id="865728387"/>
        </w:rPr>
        <w:t xml:space="preserve">Donc malgré les complexités impliquées dans l’authentification, le code </w:t>
      </w:r>
      <w:del w:author="Tien Thanh Le" w:date="2021-08-13T13:54:14.068Z" w:id="1130298347">
        <w:r w:rsidRPr="0E197015" w:rsidDel="00A61C22">
          <w:rPr>
            <w:lang w:val="fr-FR"/>
            <w:rPrChange w:author="Philippe Cornichet" w:date="2021-08-12T15:19:00Z" w:id="1372948262"/>
          </w:rPr>
          <w:delText>implément</w:delText>
        </w:r>
      </w:del>
      <w:ins w:author="Tien Thanh Le" w:date="2021-08-13T13:54:14.069Z" w:id="1166781403">
        <w:r w:rsidRPr="0E197015" w:rsidR="42BEA488">
          <w:rPr>
            <w:lang w:val="fr-FR"/>
          </w:rPr>
          <w:t>implémenté</w:t>
        </w:r>
      </w:ins>
      <w:r w:rsidRPr="0E197015" w:rsidR="00A61C22">
        <w:rPr>
          <w:lang w:val="fr-FR"/>
          <w:rPrChange w:author="Philippe Cornichet" w:date="2021-08-12T15:19:00Z" w:id="91850628"/>
        </w:rPr>
        <w:t xml:space="preserve"> n’a pas besoin d’être compliqué.</w:t>
      </w:r>
    </w:p>
    <w:p w:rsidRPr="00A61C22" w:rsidR="00383E43" w:rsidRDefault="00A61C22" w14:paraId="354A94CA" w14:textId="77777777">
      <w:pPr>
        <w:pStyle w:val="SourceCode"/>
        <w:rPr>
          <w:lang w:val="fr-FR"/>
          <w:rPrChange w:author="Philippe Cornichet" w:date="2021-08-12T15:19:00Z" w:id="2128">
            <w:rPr/>
          </w:rPrChange>
        </w:rPr>
      </w:pPr>
      <w:r w:rsidRPr="00A61C22">
        <w:rPr>
          <w:rStyle w:val="VerbatimChar"/>
          <w:lang w:val="fr-FR"/>
          <w:rPrChange w:author="Philippe Cornichet" w:date="2021-08-12T15:19:00Z" w:id="2129">
            <w:rPr>
              <w:rStyle w:val="VerbatimChar"/>
            </w:rPr>
          </w:rPrChange>
        </w:rPr>
        <w:t xml:space="preserve"> [</w:t>
      </w:r>
      <w:proofErr w:type="gramStart"/>
      <w:r w:rsidRPr="00A61C22">
        <w:rPr>
          <w:rStyle w:val="VerbatimChar"/>
          <w:lang w:val="fr-FR"/>
          <w:rPrChange w:author="Philippe Cornichet" w:date="2021-08-12T15:19:00Z" w:id="2130">
            <w:rPr>
              <w:rStyle w:val="VerbatimChar"/>
            </w:rPr>
          </w:rPrChange>
        </w:rPr>
        <w:t>language</w:t>
      </w:r>
      <w:proofErr w:type="gramEnd"/>
      <w:r w:rsidRPr="00A61C22">
        <w:rPr>
          <w:rStyle w:val="VerbatimChar"/>
          <w:lang w:val="fr-FR"/>
          <w:rPrChange w:author="Philippe Cornichet" w:date="2021-08-12T15:19:00Z" w:id="2131">
            <w:rPr>
              <w:rStyle w:val="VerbatimChar"/>
            </w:rPr>
          </w:rPrChange>
        </w:rPr>
        <w:t>=JavaScript]</w:t>
      </w:r>
      <w:r w:rsidRPr="00A61C22">
        <w:rPr>
          <w:lang w:val="fr-FR"/>
          <w:rPrChange w:author="Philippe Cornichet" w:date="2021-08-12T15:19:00Z" w:id="2132">
            <w:rPr/>
          </w:rPrChange>
        </w:rPr>
        <w:br/>
      </w:r>
      <w:r w:rsidRPr="00A61C22">
        <w:rPr>
          <w:rStyle w:val="VerbatimChar"/>
          <w:lang w:val="fr-FR"/>
          <w:rPrChange w:author="Philippe Cornichet" w:date="2021-08-12T15:19:00Z" w:id="2133">
            <w:rPr>
              <w:rStyle w:val="VerbatimChar"/>
            </w:rPr>
          </w:rPrChange>
        </w:rPr>
        <w:t>// Middleware d'authentification passeport</w:t>
      </w:r>
      <w:r w:rsidRPr="00A61C22">
        <w:rPr>
          <w:lang w:val="fr-FR"/>
          <w:rPrChange w:author="Philippe Cornichet" w:date="2021-08-12T15:19:00Z" w:id="2134">
            <w:rPr/>
          </w:rPrChange>
        </w:rPr>
        <w:br/>
      </w:r>
      <w:r w:rsidRPr="00A61C22">
        <w:rPr>
          <w:lang w:val="fr-FR"/>
          <w:rPrChange w:author="Philippe Cornichet" w:date="2021-08-12T15:19:00Z" w:id="2135">
            <w:rPr/>
          </w:rPrChange>
        </w:rPr>
        <w:br/>
      </w:r>
      <w:r w:rsidRPr="00A61C22">
        <w:rPr>
          <w:rStyle w:val="VerbatimChar"/>
          <w:lang w:val="fr-FR"/>
          <w:rPrChange w:author="Philippe Cornichet" w:date="2021-08-12T15:19:00Z" w:id="2136">
            <w:rPr>
              <w:rStyle w:val="VerbatimChar"/>
            </w:rPr>
          </w:rPrChange>
        </w:rPr>
        <w:t>app.post('/login', passport.authenticate('local', { successRedirect: '/data',</w:t>
      </w:r>
      <w:r w:rsidRPr="00A61C22">
        <w:rPr>
          <w:lang w:val="fr-FR"/>
          <w:rPrChange w:author="Philippe Cornichet" w:date="2021-08-12T15:19:00Z" w:id="2137">
            <w:rPr/>
          </w:rPrChange>
        </w:rPr>
        <w:br/>
      </w:r>
      <w:r w:rsidRPr="00A61C22">
        <w:rPr>
          <w:rStyle w:val="VerbatimChar"/>
          <w:lang w:val="fr-FR"/>
          <w:rPrChange w:author="Philippe Cornichet" w:date="2021-08-12T15:19:00Z" w:id="2138">
            <w:rPr>
              <w:rStyle w:val="VerbatimChar"/>
            </w:rPr>
          </w:rPrChange>
        </w:rPr>
        <w:t xml:space="preserve">                                                    failureRedirect: '/login' }));</w:t>
      </w:r>
    </w:p>
    <w:p w:rsidRPr="00A61C22" w:rsidR="00383E43" w:rsidRDefault="00A61C22" w14:paraId="093AC6C1" w14:textId="7DC295A0">
      <w:pPr>
        <w:pStyle w:val="FirstParagraph"/>
        <w:rPr>
          <w:lang w:val="fr-FR"/>
          <w:rPrChange w:author="Philippe Cornichet" w:date="2021-08-12T15:19:00Z" w:id="929077225">
            <w:rPr/>
          </w:rPrChange>
        </w:rPr>
      </w:pPr>
      <w:r w:rsidRPr="0E197015" w:rsidR="00A61C22">
        <w:rPr>
          <w:lang w:val="fr-FR"/>
          <w:rPrChange w:author="Philippe Cornichet" w:date="2021-08-12T15:19:00Z" w:id="86891885"/>
        </w:rPr>
        <w:t>Dans cette section, avec passport.js je vais implémenter 3 façons différentes d’authentifier les utilisateurs, à savoir l’identifiant de Oauth2.0</w:t>
      </w:r>
      <w:ins w:author="Tien Thanh Le" w:date="2021-08-13T13:54:45.833Z" w:id="117171286">
        <w:r w:rsidRPr="0E197015" w:rsidR="53E8CF8A">
          <w:rPr>
            <w:lang w:val="fr-FR"/>
          </w:rPr>
          <w:t xml:space="preserve">, </w:t>
        </w:r>
      </w:ins>
      <w:del w:author="Tien Thanh Le" w:date="2021-08-13T13:54:42.635Z" w:id="585271621">
        <w:r w:rsidRPr="0E197015" w:rsidDel="00A61C22">
          <w:rPr>
            <w:lang w:val="fr-FR"/>
            <w:rPrChange w:author="Philippe Cornichet" w:date="2021-08-12T15:19:00Z" w:id="1317778531"/>
          </w:rPr>
          <w:delText xml:space="preserve"> </w:delText>
        </w:r>
      </w:del>
      <w:del w:author="Tien Thanh Le" w:date="2021-08-13T13:54:42.239Z" w:id="1258370824">
        <w:r w:rsidRPr="0E197015" w:rsidDel="00A61C22">
          <w:rPr>
            <w:lang w:val="fr-FR"/>
            <w:rPrChange w:author="Philippe Cornichet" w:date="2021-08-12T15:19:00Z" w:id="808019269"/>
          </w:rPr>
          <w:delText>e</w:delText>
        </w:r>
      </w:del>
      <w:del w:author="Tien Thanh Le" w:date="2021-08-13T13:54:41.835Z" w:id="398012368">
        <w:r w:rsidRPr="0E197015" w:rsidDel="00A61C22">
          <w:rPr>
            <w:lang w:val="fr-FR"/>
            <w:rPrChange w:author="Philippe Cornichet" w:date="2021-08-12T15:19:00Z" w:id="1242095012"/>
          </w:rPr>
          <w:delText>t</w:delText>
        </w:r>
      </w:del>
      <w:del w:author="Tien Thanh Le" w:date="2021-08-13T13:54:41.631Z" w:id="1839641076">
        <w:r w:rsidRPr="0E197015" w:rsidDel="00A61C22">
          <w:rPr>
            <w:lang w:val="fr-FR"/>
            <w:rPrChange w:author="Philippe Cornichet" w:date="2021-08-12T15:19:00Z" w:id="665409850"/>
          </w:rPr>
          <w:delText xml:space="preserve"> </w:delText>
        </w:r>
      </w:del>
      <w:proofErr w:type="gramStart"/>
      <w:r w:rsidRPr="0E197015" w:rsidR="00A61C22">
        <w:rPr>
          <w:lang w:val="fr-FR"/>
          <w:rPrChange w:author="Philippe Cornichet" w:date="2021-08-12T15:19:00Z" w:id="1627609191"/>
        </w:rPr>
        <w:t>de</w:t>
      </w:r>
      <w:proofErr w:type="gramEnd"/>
      <w:r w:rsidRPr="0E197015" w:rsidR="00A61C22">
        <w:rPr>
          <w:lang w:val="fr-FR"/>
          <w:rPrChange w:author="Philippe Cornichet" w:date="2021-08-12T15:19:00Z" w:id="1381010585"/>
        </w:rPr>
        <w:t xml:space="preserve"> </w:t>
      </w:r>
      <w:r w:rsidRPr="0E197015" w:rsidR="00A61C22">
        <w:rPr>
          <w:lang w:val="fr-FR"/>
          <w:rPrChange w:author="Philippe Cornichet" w:date="2021-08-12T15:19:00Z" w:id="1568739532"/>
        </w:rPr>
        <w:t>session</w:t>
      </w:r>
      <w:ins w:author="Tien Thanh Le" w:date="2021-08-13T13:54:36.232Z" w:id="938501790">
        <w:r w:rsidRPr="0E197015" w:rsidR="3218353F">
          <w:rPr>
            <w:lang w:val="fr-FR"/>
          </w:rPr>
          <w:t xml:space="preserve"> et </w:t>
        </w:r>
      </w:ins>
      <w:del w:author="Tien Thanh Le" w:date="2021-08-13T13:54:33.96Z" w:id="1418382927">
        <w:r w:rsidRPr="0E197015" w:rsidDel="00A61C22">
          <w:rPr>
            <w:lang w:val="fr-FR"/>
            <w:rPrChange w:author="Philippe Cornichet" w:date="2021-08-12T15:19:00Z" w:id="706391108"/>
          </w:rPr>
          <w:delText>,</w:delText>
        </w:r>
      </w:del>
      <w:proofErr w:type="gramStart"/>
      <w:r w:rsidRPr="0E197015" w:rsidR="00A61C22">
        <w:rPr>
          <w:lang w:val="fr-FR"/>
          <w:rPrChange w:author="Philippe Cornichet" w:date="2021-08-12T15:19:00Z" w:id="1838327334"/>
        </w:rPr>
        <w:t>de</w:t>
      </w:r>
      <w:proofErr w:type="gramEnd"/>
      <w:r w:rsidRPr="0E197015" w:rsidR="00A61C22">
        <w:rPr>
          <w:lang w:val="fr-FR"/>
          <w:rPrChange w:author="Philippe Cornichet" w:date="2021-08-12T15:19:00Z" w:id="1651510768"/>
        </w:rPr>
        <w:t xml:space="preserve"> JWT.</w:t>
      </w:r>
    </w:p>
    <w:p w:rsidRPr="00A61C22" w:rsidR="00383E43" w:rsidRDefault="00A61C22" w14:paraId="2EE78486" w14:textId="77777777">
      <w:pPr>
        <w:pStyle w:val="Heading3"/>
        <w:rPr>
          <w:lang w:val="fr-FR"/>
          <w:rPrChange w:author="Philippe Cornichet" w:date="2021-08-12T15:19:00Z" w:id="2143">
            <w:rPr/>
          </w:rPrChange>
        </w:rPr>
      </w:pPr>
      <w:bookmarkStart w:name="user-session" w:id="2144"/>
      <w:bookmarkEnd w:id="2121"/>
      <w:r w:rsidRPr="00A61C22">
        <w:rPr>
          <w:lang w:val="fr-FR"/>
          <w:rPrChange w:author="Philippe Cornichet" w:date="2021-08-12T15:19:00Z" w:id="2145">
            <w:rPr/>
          </w:rPrChange>
        </w:rPr>
        <w:lastRenderedPageBreak/>
        <w:t>User session</w:t>
      </w:r>
    </w:p>
    <w:p w:rsidRPr="00A61C22" w:rsidR="00383E43" w:rsidRDefault="00A61C22" w14:paraId="02D3DB2E" w14:textId="77777777">
      <w:pPr>
        <w:pStyle w:val="FirstParagraph"/>
        <w:rPr>
          <w:lang w:val="fr-FR"/>
          <w:rPrChange w:author="Philippe Cornichet" w:date="2021-08-12T15:19:00Z" w:id="2146">
            <w:rPr/>
          </w:rPrChange>
        </w:rPr>
      </w:pPr>
      <w:r w:rsidRPr="00A61C22">
        <w:rPr>
          <w:lang w:val="fr-FR"/>
          <w:rPrChange w:author="Philippe Cornichet" w:date="2021-08-12T15:19:00Z" w:id="2147">
            <w:rPr/>
          </w:rPrChange>
        </w:rPr>
        <w:t xml:space="preserve">l0.3 </w:t>
      </w:r>
      <w:r w:rsidRPr="00A61C22">
        <w:rPr>
          <w:noProof/>
          <w:lang w:val="fr-FR"/>
          <w:rPrChange w:author="Philippe Cornichet" w:date="2021-08-12T15:19:00Z" w:id="2148">
            <w:rPr>
              <w:noProof/>
            </w:rPr>
          </w:rPrChange>
        </w:rPr>
        <w:drawing>
          <wp:inline distT="0" distB="0" distL="0" distR="0" wp14:anchorId="7C9E3DF9" wp14:editId="5DBC70AB">
            <wp:extent cx="1992429" cy="2550694"/>
            <wp:effectExtent l="0" t="0" r="0" b="0"/>
            <wp:docPr id="20" name="Picture" descr="image"/>
            <wp:cNvGraphicFramePr/>
            <a:graphic xmlns:a="http://schemas.openxmlformats.org/drawingml/2006/main">
              <a:graphicData uri="http://schemas.openxmlformats.org/drawingml/2006/picture">
                <pic:pic xmlns:pic="http://schemas.openxmlformats.org/drawingml/2006/picture">
                  <pic:nvPicPr>
                    <pic:cNvPr id="0" name="Picture" descr="img/passport-local/passport local struct.png"/>
                    <pic:cNvPicPr>
                      <a:picLocks noChangeAspect="1" noChangeArrowheads="1"/>
                    </pic:cNvPicPr>
                  </pic:nvPicPr>
                  <pic:blipFill>
                    <a:blip r:embed="rId26"/>
                    <a:stretch>
                      <a:fillRect/>
                    </a:stretch>
                  </pic:blipFill>
                  <pic:spPr bwMode="auto">
                    <a:xfrm>
                      <a:off x="0" y="0"/>
                      <a:ext cx="1992429" cy="2550694"/>
                    </a:xfrm>
                    <a:prstGeom prst="rect">
                      <a:avLst/>
                    </a:prstGeom>
                    <a:noFill/>
                    <a:ln w="9525">
                      <a:noFill/>
                      <a:headEnd/>
                      <a:tailEnd/>
                    </a:ln>
                  </pic:spPr>
                </pic:pic>
              </a:graphicData>
            </a:graphic>
          </wp:inline>
        </w:drawing>
      </w:r>
    </w:p>
    <w:p w:rsidRPr="00A61C22" w:rsidR="00383E43" w:rsidRDefault="00A61C22" w14:paraId="148C26AA" w14:textId="3C4817C4">
      <w:pPr>
        <w:pStyle w:val="BodyText"/>
        <w:rPr>
          <w:lang w:val="fr-FR"/>
          <w:rPrChange w:author="Philippe Cornichet" w:date="2021-08-12T15:19:00Z" w:id="1552420115">
            <w:rPr/>
          </w:rPrChange>
        </w:rPr>
      </w:pPr>
      <w:r w:rsidRPr="0E197015" w:rsidR="00A61C22">
        <w:rPr>
          <w:lang w:val="fr-FR"/>
          <w:rPrChange w:author="Philippe Cornichet" w:date="2021-08-12T15:19:00Z" w:id="623109052"/>
        </w:rPr>
        <w:t xml:space="preserve">Chaque utilisateur se verra attribuer une session avec un identifiant correspondant à cette session chaque fois qu’il se connectera avec succès. Les informations de connexion seront donc enregistrées sur le navigateur en tant que cookie et </w:t>
      </w:r>
      <w:del w:author="Tien Thanh Le" w:date="2021-08-13T13:54:51.134Z" w:id="1221766919">
        <w:r w:rsidRPr="0E197015" w:rsidDel="00A61C22">
          <w:rPr>
            <w:lang w:val="fr-FR"/>
            <w:rPrChange w:author="Philippe Cornichet" w:date="2021-08-12T15:19:00Z" w:id="898939921"/>
          </w:rPr>
          <w:delText>re-ultilisées</w:delText>
        </w:r>
      </w:del>
      <w:ins w:author="Tien Thanh Le" w:date="2021-08-13T13:54:51.136Z" w:id="720656796">
        <w:r w:rsidRPr="0E197015" w:rsidR="2F727E34">
          <w:rPr>
            <w:lang w:val="fr-FR"/>
          </w:rPr>
          <w:t>ré-utilisées</w:t>
        </w:r>
      </w:ins>
      <w:r w:rsidRPr="0E197015" w:rsidR="00A61C22">
        <w:rPr>
          <w:lang w:val="fr-FR"/>
          <w:rPrChange w:author="Philippe Cornichet" w:date="2021-08-12T15:19:00Z" w:id="1680400966"/>
        </w:rPr>
        <w:t xml:space="preserve"> pour accéder aux routes protégées.</w:t>
      </w:r>
      <w:r>
        <w:br/>
      </w:r>
      <w:r w:rsidRPr="0E197015" w:rsidR="00A61C22">
        <w:rPr>
          <w:lang w:val="fr-FR"/>
          <w:rPrChange w:author="Philippe Cornichet" w:date="2021-08-12T15:19:00Z" w:id="1300620658"/>
        </w:rPr>
        <w:t xml:space="preserve">La force de cette méthode est la simplicité, </w:t>
      </w:r>
      <w:proofErr w:type="gramStart"/>
      <w:r w:rsidRPr="0E197015" w:rsidR="00A61C22">
        <w:rPr>
          <w:lang w:val="fr-FR"/>
          <w:rPrChange w:author="Philippe Cornichet" w:date="2021-08-12T15:19:00Z" w:id="2078420319"/>
        </w:rPr>
        <w:t>le réduction</w:t>
      </w:r>
      <w:proofErr w:type="gramEnd"/>
      <w:r w:rsidRPr="0E197015" w:rsidR="00A61C22">
        <w:rPr>
          <w:lang w:val="fr-FR"/>
          <w:rPrChange w:author="Philippe Cornichet" w:date="2021-08-12T15:19:00Z" w:id="1338081641"/>
        </w:rPr>
        <w:t xml:space="preserve"> de la pression sur le serveur, mais c’est aussi sa faiblesse lorsque les informations sont stockées dans le navigateur, donc la session est très sécurisée.</w:t>
      </w:r>
      <w:r>
        <w:br/>
      </w:r>
      <w:r w:rsidRPr="0E197015" w:rsidR="00A61C22">
        <w:rPr>
          <w:lang w:val="fr-FR"/>
          <w:rPrChange w:author="Philippe Cornichet" w:date="2021-08-12T15:19:00Z" w:id="330031666"/>
        </w:rPr>
        <w:t xml:space="preserve">Je vais le faire avec stratégie </w:t>
      </w:r>
      <w:proofErr w:type="spellStart"/>
      <w:r w:rsidRPr="0E197015" w:rsidR="00A61C22">
        <w:rPr>
          <w:lang w:val="fr-FR"/>
          <w:rPrChange w:author="Philippe Cornichet" w:date="2021-08-12T15:19:00Z" w:id="1776477826"/>
        </w:rPr>
        <w:t>passport</w:t>
      </w:r>
      <w:proofErr w:type="spellEnd"/>
      <w:r w:rsidRPr="0E197015" w:rsidR="00A61C22">
        <w:rPr>
          <w:lang w:val="fr-FR"/>
          <w:rPrChange w:author="Philippe Cornichet" w:date="2021-08-12T15:19:00Z" w:id="45022002"/>
        </w:rPr>
        <w:t xml:space="preserve">-local données par </w:t>
      </w:r>
      <w:proofErr w:type="spellStart"/>
      <w:r w:rsidRPr="0E197015" w:rsidR="00A61C22">
        <w:rPr>
          <w:lang w:val="fr-FR"/>
          <w:rPrChange w:author="Philippe Cornichet" w:date="2021-08-12T15:19:00Z" w:id="1185540184"/>
        </w:rPr>
        <w:t>passport</w:t>
      </w:r>
      <w:proofErr w:type="spellEnd"/>
      <w:r w:rsidRPr="0E197015" w:rsidR="00A61C22">
        <w:rPr>
          <w:lang w:val="fr-FR"/>
          <w:rPrChange w:author="Philippe Cornichet" w:date="2021-08-12T15:19:00Z" w:id="943754161"/>
        </w:rPr>
        <w:t>.</w:t>
      </w:r>
    </w:p>
    <w:p w:rsidRPr="00A61C22" w:rsidR="00383E43" w:rsidRDefault="00A61C22" w14:paraId="5FB40F04" w14:textId="77777777">
      <w:pPr>
        <w:pStyle w:val="Heading4"/>
        <w:rPr>
          <w:lang w:val="fr-FR"/>
          <w:rPrChange w:author="Philippe Cornichet" w:date="2021-08-12T15:19:00Z" w:id="2155">
            <w:rPr/>
          </w:rPrChange>
        </w:rPr>
      </w:pPr>
      <w:bookmarkStart w:name="stratégie-passport-local" w:id="2156"/>
      <w:r w:rsidRPr="00A61C22">
        <w:rPr>
          <w:lang w:val="fr-FR"/>
          <w:rPrChange w:author="Philippe Cornichet" w:date="2021-08-12T15:19:00Z" w:id="2157">
            <w:rPr/>
          </w:rPrChange>
        </w:rPr>
        <w:t>Stratégie passport-local</w:t>
      </w:r>
    </w:p>
    <w:p w:rsidRPr="00A61C22" w:rsidR="00383E43" w:rsidRDefault="00A61C22" w14:paraId="19B0F355" w14:textId="5C7A3096">
      <w:pPr>
        <w:pStyle w:val="FirstParagraph"/>
        <w:rPr>
          <w:lang w:val="fr-FR"/>
          <w:rPrChange w:author="Philippe Cornichet" w:date="2021-08-12T15:19:00Z" w:id="1196503844">
            <w:rPr/>
          </w:rPrChange>
        </w:rPr>
      </w:pPr>
      <w:r w:rsidRPr="0E197015" w:rsidR="00A61C22">
        <w:rPr>
          <w:lang w:val="fr-FR"/>
          <w:rPrChange w:author="Philippe Cornichet" w:date="2021-08-12T15:19:00Z" w:id="336998354"/>
        </w:rPr>
        <w:t>La stratégie d’authentification locale authentifie les utilisateurs à l’aide d’un "</w:t>
      </w:r>
      <w:proofErr w:type="spellStart"/>
      <w:r w:rsidRPr="0E197015" w:rsidR="00A61C22">
        <w:rPr>
          <w:lang w:val="fr-FR"/>
          <w:rPrChange w:author="Philippe Cornichet" w:date="2021-08-12T15:19:00Z" w:id="351842274"/>
        </w:rPr>
        <w:t>username</w:t>
      </w:r>
      <w:proofErr w:type="spellEnd"/>
      <w:r w:rsidRPr="0E197015" w:rsidR="00A61C22">
        <w:rPr>
          <w:lang w:val="fr-FR"/>
          <w:rPrChange w:author="Philippe Cornichet" w:date="2021-08-12T15:19:00Z" w:id="1085544586"/>
        </w:rPr>
        <w:t>" et d’un "</w:t>
      </w:r>
      <w:proofErr w:type="spellStart"/>
      <w:r w:rsidRPr="0E197015" w:rsidR="00A61C22">
        <w:rPr>
          <w:lang w:val="fr-FR"/>
          <w:rPrChange w:author="Philippe Cornichet" w:date="2021-08-12T15:19:00Z" w:id="517601533"/>
        </w:rPr>
        <w:t>password</w:t>
      </w:r>
      <w:proofErr w:type="spellEnd"/>
      <w:r w:rsidRPr="0E197015" w:rsidR="00A61C22">
        <w:rPr>
          <w:lang w:val="fr-FR"/>
          <w:rPrChange w:author="Philippe Cornichet" w:date="2021-08-12T15:19:00Z" w:id="666572371"/>
        </w:rPr>
        <w:t>". La stratégie nécessite un rappel de vérification, qui accepte ces informations d’identification et les appels "</w:t>
      </w:r>
      <w:proofErr w:type="spellStart"/>
      <w:r w:rsidRPr="0E197015" w:rsidR="00A61C22">
        <w:rPr>
          <w:lang w:val="fr-FR"/>
          <w:rPrChange w:author="Philippe Cornichet" w:date="2021-08-12T15:19:00Z" w:id="1079889518"/>
        </w:rPr>
        <w:t>done</w:t>
      </w:r>
      <w:proofErr w:type="spellEnd"/>
      <w:r w:rsidRPr="0E197015" w:rsidR="00A61C22">
        <w:rPr>
          <w:lang w:val="fr-FR"/>
          <w:rPrChange w:author="Philippe Cornichet" w:date="2021-08-12T15:19:00Z" w:id="1960003463"/>
        </w:rPr>
        <w:t xml:space="preserve">" fournissant un </w:t>
      </w:r>
      <w:r w:rsidRPr="0E197015" w:rsidR="00A61C22">
        <w:rPr>
          <w:lang w:val="fr-FR"/>
          <w:rPrChange w:author="Philippe Cornichet" w:date="2021-08-12T15:19:00Z" w:id="1489416227"/>
        </w:rPr>
        <w:t>utilisateur.</w:t>
      </w:r>
      <w:ins w:author="Tien Thanh Le" w:date="2021-08-13T13:55:02.186Z" w:id="573915603">
        <w:r w:rsidRPr="0E197015" w:rsidR="7E8D706C">
          <w:rPr>
            <w:lang w:val="fr-FR"/>
          </w:rPr>
          <w:t xml:space="preserve"> </w:t>
        </w:r>
      </w:ins>
      <w:r w:rsidRPr="0E197015" w:rsidR="00A61C22">
        <w:rPr>
          <w:lang w:val="fr-FR"/>
          <w:rPrChange w:author="Philippe Cornichet" w:date="2021-08-12T15:19:00Z" w:id="14282878"/>
        </w:rPr>
        <w:t>Le</w:t>
      </w:r>
      <w:r w:rsidRPr="0E197015" w:rsidR="00A61C22">
        <w:rPr>
          <w:lang w:val="fr-FR"/>
          <w:rPrChange w:author="Philippe Cornichet" w:date="2021-08-12T15:19:00Z" w:id="1742115321"/>
        </w:rPr>
        <w:t xml:space="preserve"> point important de cette méthode est que les informations de connexion de l’utilisateur seront enregistrées dans le navigateur en tant que cookie, chaque fois que l’utilisateur fait une demande, le navigateur attachera ces informations à cette demande.</w:t>
      </w:r>
      <w:r>
        <w:br/>
      </w:r>
      <w:r w:rsidRPr="0E197015" w:rsidR="00A61C22">
        <w:rPr>
          <w:lang w:val="fr-FR"/>
          <w:rPrChange w:author="Philippe Cornichet" w:date="2021-08-12T15:19:00Z" w:id="1726553552"/>
        </w:rPr>
        <w:t>Pour commencer, la première chose que nous faisons est de configurer la fonction callback de vérification.</w:t>
      </w:r>
    </w:p>
    <w:p w:rsidRPr="00A61C22" w:rsidR="00383E43" w:rsidRDefault="00A61C22" w14:paraId="3473C66B" w14:textId="77777777">
      <w:pPr>
        <w:pStyle w:val="SourceCode"/>
        <w:rPr>
          <w:lang w:val="fr-FR"/>
          <w:rPrChange w:author="Philippe Cornichet" w:date="2021-08-12T15:19:00Z" w:id="2161">
            <w:rPr/>
          </w:rPrChange>
        </w:rPr>
      </w:pPr>
      <w:r w:rsidRPr="00A61C22">
        <w:rPr>
          <w:rStyle w:val="CommentTok"/>
          <w:lang w:val="fr-FR"/>
          <w:rPrChange w:author="Philippe Cornichet" w:date="2021-08-12T15:19:00Z" w:id="2162">
            <w:rPr>
              <w:rStyle w:val="CommentTok"/>
            </w:rPr>
          </w:rPrChange>
        </w:rPr>
        <w:t>// passport-setup.js</w:t>
      </w:r>
      <w:r w:rsidRPr="00A61C22">
        <w:rPr>
          <w:lang w:val="fr-FR"/>
          <w:rPrChange w:author="Philippe Cornichet" w:date="2021-08-12T15:19:00Z" w:id="2163">
            <w:rPr/>
          </w:rPrChange>
        </w:rPr>
        <w:br/>
      </w:r>
      <w:r w:rsidRPr="00A61C22">
        <w:rPr>
          <w:lang w:val="fr-FR"/>
          <w:rPrChange w:author="Philippe Cornichet" w:date="2021-08-12T15:19:00Z" w:id="2164">
            <w:rPr/>
          </w:rPrChange>
        </w:rPr>
        <w:br/>
      </w:r>
      <w:r w:rsidRPr="00A61C22">
        <w:rPr>
          <w:rStyle w:val="KeywordTok"/>
          <w:lang w:val="fr-FR"/>
          <w:rPrChange w:author="Philippe Cornichet" w:date="2021-08-12T15:19:00Z" w:id="2165">
            <w:rPr>
              <w:rStyle w:val="KeywordTok"/>
            </w:rPr>
          </w:rPrChange>
        </w:rPr>
        <w:t>const</w:t>
      </w:r>
      <w:r w:rsidRPr="00A61C22">
        <w:rPr>
          <w:rStyle w:val="NormalTok"/>
          <w:lang w:val="fr-FR"/>
          <w:rPrChange w:author="Philippe Cornichet" w:date="2021-08-12T15:19:00Z" w:id="2166">
            <w:rPr>
              <w:rStyle w:val="NormalTok"/>
            </w:rPr>
          </w:rPrChange>
        </w:rPr>
        <w:t xml:space="preserve"> user </w:t>
      </w:r>
      <w:r w:rsidRPr="00A61C22">
        <w:rPr>
          <w:rStyle w:val="OperatorTok"/>
          <w:lang w:val="fr-FR"/>
          <w:rPrChange w:author="Philippe Cornichet" w:date="2021-08-12T15:19:00Z" w:id="2167">
            <w:rPr>
              <w:rStyle w:val="OperatorTok"/>
            </w:rPr>
          </w:rPrChange>
        </w:rPr>
        <w:t>=</w:t>
      </w:r>
      <w:r w:rsidRPr="00A61C22">
        <w:rPr>
          <w:rStyle w:val="NormalTok"/>
          <w:lang w:val="fr-FR"/>
          <w:rPrChange w:author="Philippe Cornichet" w:date="2021-08-12T15:19:00Z" w:id="2168">
            <w:rPr>
              <w:rStyle w:val="NormalTok"/>
            </w:rPr>
          </w:rPrChange>
        </w:rPr>
        <w:t xml:space="preserve"> </w:t>
      </w:r>
      <w:r w:rsidRPr="00A61C22">
        <w:rPr>
          <w:rStyle w:val="PreprocessorTok"/>
          <w:lang w:val="fr-FR"/>
          <w:rPrChange w:author="Philippe Cornichet" w:date="2021-08-12T15:19:00Z" w:id="2169">
            <w:rPr>
              <w:rStyle w:val="PreprocessorTok"/>
            </w:rPr>
          </w:rPrChange>
        </w:rPr>
        <w:t>require</w:t>
      </w:r>
      <w:r w:rsidRPr="00A61C22">
        <w:rPr>
          <w:rStyle w:val="NormalTok"/>
          <w:lang w:val="fr-FR"/>
          <w:rPrChange w:author="Philippe Cornichet" w:date="2021-08-12T15:19:00Z" w:id="2170">
            <w:rPr>
              <w:rStyle w:val="NormalTok"/>
            </w:rPr>
          </w:rPrChange>
        </w:rPr>
        <w:t>(</w:t>
      </w:r>
      <w:r w:rsidRPr="00A61C22">
        <w:rPr>
          <w:rStyle w:val="StringTok"/>
          <w:lang w:val="fr-FR"/>
          <w:rPrChange w:author="Philippe Cornichet" w:date="2021-08-12T15:19:00Z" w:id="2171">
            <w:rPr>
              <w:rStyle w:val="StringTok"/>
            </w:rPr>
          </w:rPrChange>
        </w:rPr>
        <w:t>'../test_database'</w:t>
      </w:r>
      <w:r w:rsidRPr="00A61C22">
        <w:rPr>
          <w:rStyle w:val="NormalTok"/>
          <w:lang w:val="fr-FR"/>
          <w:rPrChange w:author="Philippe Cornichet" w:date="2021-08-12T15:19:00Z" w:id="2172">
            <w:rPr>
              <w:rStyle w:val="NormalTok"/>
            </w:rPr>
          </w:rPrChange>
        </w:rPr>
        <w:t>)</w:t>
      </w:r>
      <w:r w:rsidRPr="00A61C22">
        <w:rPr>
          <w:rStyle w:val="OperatorTok"/>
          <w:lang w:val="fr-FR"/>
          <w:rPrChange w:author="Philippe Cornichet" w:date="2021-08-12T15:19:00Z" w:id="2173">
            <w:rPr>
              <w:rStyle w:val="OperatorTok"/>
            </w:rPr>
          </w:rPrChange>
        </w:rPr>
        <w:t>.</w:t>
      </w:r>
      <w:r w:rsidRPr="00A61C22">
        <w:rPr>
          <w:rStyle w:val="AttributeTok"/>
          <w:lang w:val="fr-FR"/>
          <w:rPrChange w:author="Philippe Cornichet" w:date="2021-08-12T15:19:00Z" w:id="2174">
            <w:rPr>
              <w:rStyle w:val="AttributeTok"/>
            </w:rPr>
          </w:rPrChange>
        </w:rPr>
        <w:t>users</w:t>
      </w:r>
      <w:r w:rsidRPr="00A61C22">
        <w:rPr>
          <w:rStyle w:val="OperatorTok"/>
          <w:lang w:val="fr-FR"/>
          <w:rPrChange w:author="Philippe Cornichet" w:date="2021-08-12T15:19:00Z" w:id="2175">
            <w:rPr>
              <w:rStyle w:val="OperatorTok"/>
            </w:rPr>
          </w:rPrChange>
        </w:rPr>
        <w:t>;</w:t>
      </w:r>
      <w:r w:rsidRPr="00A61C22">
        <w:rPr>
          <w:lang w:val="fr-FR"/>
          <w:rPrChange w:author="Philippe Cornichet" w:date="2021-08-12T15:19:00Z" w:id="2176">
            <w:rPr/>
          </w:rPrChange>
        </w:rPr>
        <w:br/>
      </w:r>
      <w:r w:rsidRPr="00A61C22">
        <w:rPr>
          <w:rStyle w:val="KeywordTok"/>
          <w:lang w:val="fr-FR"/>
          <w:rPrChange w:author="Philippe Cornichet" w:date="2021-08-12T15:19:00Z" w:id="2177">
            <w:rPr>
              <w:rStyle w:val="KeywordTok"/>
            </w:rPr>
          </w:rPrChange>
        </w:rPr>
        <w:t>const</w:t>
      </w:r>
      <w:r w:rsidRPr="00A61C22">
        <w:rPr>
          <w:rStyle w:val="NormalTok"/>
          <w:lang w:val="fr-FR"/>
          <w:rPrChange w:author="Philippe Cornichet" w:date="2021-08-12T15:19:00Z" w:id="2178">
            <w:rPr>
              <w:rStyle w:val="NormalTok"/>
            </w:rPr>
          </w:rPrChange>
        </w:rPr>
        <w:t xml:space="preserve"> validPassword </w:t>
      </w:r>
      <w:r w:rsidRPr="00A61C22">
        <w:rPr>
          <w:rStyle w:val="OperatorTok"/>
          <w:lang w:val="fr-FR"/>
          <w:rPrChange w:author="Philippe Cornichet" w:date="2021-08-12T15:19:00Z" w:id="2179">
            <w:rPr>
              <w:rStyle w:val="OperatorTok"/>
            </w:rPr>
          </w:rPrChange>
        </w:rPr>
        <w:t>=</w:t>
      </w:r>
      <w:r w:rsidRPr="00A61C22">
        <w:rPr>
          <w:rStyle w:val="NormalTok"/>
          <w:lang w:val="fr-FR"/>
          <w:rPrChange w:author="Philippe Cornichet" w:date="2021-08-12T15:19:00Z" w:id="2180">
            <w:rPr>
              <w:rStyle w:val="NormalTok"/>
            </w:rPr>
          </w:rPrChange>
        </w:rPr>
        <w:t xml:space="preserve"> </w:t>
      </w:r>
      <w:r w:rsidRPr="00A61C22">
        <w:rPr>
          <w:rStyle w:val="PreprocessorTok"/>
          <w:lang w:val="fr-FR"/>
          <w:rPrChange w:author="Philippe Cornichet" w:date="2021-08-12T15:19:00Z" w:id="2181">
            <w:rPr>
              <w:rStyle w:val="PreprocessorTok"/>
            </w:rPr>
          </w:rPrChange>
        </w:rPr>
        <w:t>require</w:t>
      </w:r>
      <w:r w:rsidRPr="00A61C22">
        <w:rPr>
          <w:rStyle w:val="NormalTok"/>
          <w:lang w:val="fr-FR"/>
          <w:rPrChange w:author="Philippe Cornichet" w:date="2021-08-12T15:19:00Z" w:id="2182">
            <w:rPr>
              <w:rStyle w:val="NormalTok"/>
            </w:rPr>
          </w:rPrChange>
        </w:rPr>
        <w:t>(</w:t>
      </w:r>
      <w:r w:rsidRPr="00A61C22">
        <w:rPr>
          <w:rStyle w:val="StringTok"/>
          <w:lang w:val="fr-FR"/>
          <w:rPrChange w:author="Philippe Cornichet" w:date="2021-08-12T15:19:00Z" w:id="2183">
            <w:rPr>
              <w:rStyle w:val="StringTok"/>
            </w:rPr>
          </w:rPrChange>
        </w:rPr>
        <w:t>'../lib/passportUtils'</w:t>
      </w:r>
      <w:r w:rsidRPr="00A61C22">
        <w:rPr>
          <w:rStyle w:val="NormalTok"/>
          <w:lang w:val="fr-FR"/>
          <w:rPrChange w:author="Philippe Cornichet" w:date="2021-08-12T15:19:00Z" w:id="2184">
            <w:rPr>
              <w:rStyle w:val="NormalTok"/>
            </w:rPr>
          </w:rPrChange>
        </w:rPr>
        <w:t>)</w:t>
      </w:r>
      <w:r w:rsidRPr="00A61C22">
        <w:rPr>
          <w:rStyle w:val="OperatorTok"/>
          <w:lang w:val="fr-FR"/>
          <w:rPrChange w:author="Philippe Cornichet" w:date="2021-08-12T15:19:00Z" w:id="2185">
            <w:rPr>
              <w:rStyle w:val="OperatorTok"/>
            </w:rPr>
          </w:rPrChange>
        </w:rPr>
        <w:t>.</w:t>
      </w:r>
      <w:r w:rsidRPr="00A61C22">
        <w:rPr>
          <w:rStyle w:val="AttributeTok"/>
          <w:lang w:val="fr-FR"/>
          <w:rPrChange w:author="Philippe Cornichet" w:date="2021-08-12T15:19:00Z" w:id="2186">
            <w:rPr>
              <w:rStyle w:val="AttributeTok"/>
            </w:rPr>
          </w:rPrChange>
        </w:rPr>
        <w:t>validPassword</w:t>
      </w:r>
      <w:r w:rsidRPr="00A61C22">
        <w:rPr>
          <w:rStyle w:val="OperatorTok"/>
          <w:lang w:val="fr-FR"/>
          <w:rPrChange w:author="Philippe Cornichet" w:date="2021-08-12T15:19:00Z" w:id="2187">
            <w:rPr>
              <w:rStyle w:val="OperatorTok"/>
            </w:rPr>
          </w:rPrChange>
        </w:rPr>
        <w:t>;</w:t>
      </w:r>
      <w:r w:rsidRPr="00A61C22">
        <w:rPr>
          <w:lang w:val="fr-FR"/>
          <w:rPrChange w:author="Philippe Cornichet" w:date="2021-08-12T15:19:00Z" w:id="2188">
            <w:rPr/>
          </w:rPrChange>
        </w:rPr>
        <w:br/>
      </w:r>
      <w:r w:rsidRPr="00A61C22">
        <w:rPr>
          <w:rStyle w:val="NormalTok"/>
          <w:lang w:val="fr-FR"/>
          <w:rPrChange w:author="Philippe Cornichet" w:date="2021-08-12T15:19:00Z" w:id="2189">
            <w:rPr>
              <w:rStyle w:val="NormalTok"/>
            </w:rPr>
          </w:rPrChange>
        </w:rPr>
        <w:t>passport</w:t>
      </w:r>
      <w:r w:rsidRPr="00A61C22">
        <w:rPr>
          <w:rStyle w:val="OperatorTok"/>
          <w:lang w:val="fr-FR"/>
          <w:rPrChange w:author="Philippe Cornichet" w:date="2021-08-12T15:19:00Z" w:id="2190">
            <w:rPr>
              <w:rStyle w:val="OperatorTok"/>
            </w:rPr>
          </w:rPrChange>
        </w:rPr>
        <w:t>.</w:t>
      </w:r>
      <w:r w:rsidRPr="00A61C22">
        <w:rPr>
          <w:rStyle w:val="FunctionTok"/>
          <w:lang w:val="fr-FR"/>
          <w:rPrChange w:author="Philippe Cornichet" w:date="2021-08-12T15:19:00Z" w:id="2191">
            <w:rPr>
              <w:rStyle w:val="FunctionTok"/>
            </w:rPr>
          </w:rPrChange>
        </w:rPr>
        <w:t>use</w:t>
      </w:r>
      <w:r w:rsidRPr="00A61C22">
        <w:rPr>
          <w:rStyle w:val="NormalTok"/>
          <w:lang w:val="fr-FR"/>
          <w:rPrChange w:author="Philippe Cornichet" w:date="2021-08-12T15:19:00Z" w:id="2192">
            <w:rPr>
              <w:rStyle w:val="NormalTok"/>
            </w:rPr>
          </w:rPrChange>
        </w:rPr>
        <w:t>(</w:t>
      </w:r>
      <w:r w:rsidRPr="00A61C22">
        <w:rPr>
          <w:lang w:val="fr-FR"/>
          <w:rPrChange w:author="Philippe Cornichet" w:date="2021-08-12T15:19:00Z" w:id="2193">
            <w:rPr/>
          </w:rPrChange>
        </w:rPr>
        <w:br/>
      </w:r>
      <w:r w:rsidRPr="00A61C22">
        <w:rPr>
          <w:rStyle w:val="NormalTok"/>
          <w:lang w:val="fr-FR"/>
          <w:rPrChange w:author="Philippe Cornichet" w:date="2021-08-12T15:19:00Z" w:id="2194">
            <w:rPr>
              <w:rStyle w:val="NormalTok"/>
            </w:rPr>
          </w:rPrChange>
        </w:rPr>
        <w:t xml:space="preserve">  </w:t>
      </w:r>
      <w:r w:rsidRPr="00A61C22">
        <w:rPr>
          <w:rStyle w:val="KeywordTok"/>
          <w:lang w:val="fr-FR"/>
          <w:rPrChange w:author="Philippe Cornichet" w:date="2021-08-12T15:19:00Z" w:id="2195">
            <w:rPr>
              <w:rStyle w:val="KeywordTok"/>
            </w:rPr>
          </w:rPrChange>
        </w:rPr>
        <w:t>new</w:t>
      </w:r>
      <w:r w:rsidRPr="00A61C22">
        <w:rPr>
          <w:rStyle w:val="NormalTok"/>
          <w:lang w:val="fr-FR"/>
          <w:rPrChange w:author="Philippe Cornichet" w:date="2021-08-12T15:19:00Z" w:id="2196">
            <w:rPr>
              <w:rStyle w:val="NormalTok"/>
            </w:rPr>
          </w:rPrChange>
        </w:rPr>
        <w:t xml:space="preserve"> </w:t>
      </w:r>
      <w:r w:rsidRPr="00A61C22">
        <w:rPr>
          <w:rStyle w:val="FunctionTok"/>
          <w:lang w:val="fr-FR"/>
          <w:rPrChange w:author="Philippe Cornichet" w:date="2021-08-12T15:19:00Z" w:id="2197">
            <w:rPr>
              <w:rStyle w:val="FunctionTok"/>
            </w:rPr>
          </w:rPrChange>
        </w:rPr>
        <w:t>LocalStrategy</w:t>
      </w:r>
      <w:r w:rsidRPr="00A61C22">
        <w:rPr>
          <w:rStyle w:val="NormalTok"/>
          <w:lang w:val="fr-FR"/>
          <w:rPrChange w:author="Philippe Cornichet" w:date="2021-08-12T15:19:00Z" w:id="2198">
            <w:rPr>
              <w:rStyle w:val="NormalTok"/>
            </w:rPr>
          </w:rPrChange>
        </w:rPr>
        <w:t>(</w:t>
      </w:r>
      <w:r w:rsidRPr="00A61C22">
        <w:rPr>
          <w:lang w:val="fr-FR"/>
          <w:rPrChange w:author="Philippe Cornichet" w:date="2021-08-12T15:19:00Z" w:id="2199">
            <w:rPr/>
          </w:rPrChange>
        </w:rPr>
        <w:br/>
      </w:r>
      <w:r w:rsidRPr="00A61C22">
        <w:rPr>
          <w:rStyle w:val="NormalTok"/>
          <w:lang w:val="fr-FR"/>
          <w:rPrChange w:author="Philippe Cornichet" w:date="2021-08-12T15:19:00Z" w:id="2200">
            <w:rPr>
              <w:rStyle w:val="NormalTok"/>
            </w:rPr>
          </w:rPrChange>
        </w:rPr>
        <w:t xml:space="preserve">    {</w:t>
      </w:r>
      <w:r w:rsidRPr="00A61C22">
        <w:rPr>
          <w:lang w:val="fr-FR"/>
          <w:rPrChange w:author="Philippe Cornichet" w:date="2021-08-12T15:19:00Z" w:id="2201">
            <w:rPr/>
          </w:rPrChange>
        </w:rPr>
        <w:br/>
      </w:r>
      <w:r w:rsidRPr="00A61C22">
        <w:rPr>
          <w:rStyle w:val="NormalTok"/>
          <w:lang w:val="fr-FR"/>
          <w:rPrChange w:author="Philippe Cornichet" w:date="2021-08-12T15:19:00Z" w:id="2202">
            <w:rPr>
              <w:rStyle w:val="NormalTok"/>
            </w:rPr>
          </w:rPrChange>
        </w:rPr>
        <w:t xml:space="preserve">      </w:t>
      </w:r>
      <w:r w:rsidRPr="00A61C22">
        <w:rPr>
          <w:rStyle w:val="DataTypeTok"/>
          <w:lang w:val="fr-FR"/>
          <w:rPrChange w:author="Philippe Cornichet" w:date="2021-08-12T15:19:00Z" w:id="2203">
            <w:rPr>
              <w:rStyle w:val="DataTypeTok"/>
            </w:rPr>
          </w:rPrChange>
        </w:rPr>
        <w:t>usernameField</w:t>
      </w:r>
      <w:r w:rsidRPr="00A61C22">
        <w:rPr>
          <w:rStyle w:val="OperatorTok"/>
          <w:lang w:val="fr-FR"/>
          <w:rPrChange w:author="Philippe Cornichet" w:date="2021-08-12T15:19:00Z" w:id="2204">
            <w:rPr>
              <w:rStyle w:val="OperatorTok"/>
            </w:rPr>
          </w:rPrChange>
        </w:rPr>
        <w:t>:</w:t>
      </w:r>
      <w:r w:rsidRPr="00A61C22">
        <w:rPr>
          <w:rStyle w:val="NormalTok"/>
          <w:lang w:val="fr-FR"/>
          <w:rPrChange w:author="Philippe Cornichet" w:date="2021-08-12T15:19:00Z" w:id="2205">
            <w:rPr>
              <w:rStyle w:val="NormalTok"/>
            </w:rPr>
          </w:rPrChange>
        </w:rPr>
        <w:t xml:space="preserve"> </w:t>
      </w:r>
      <w:r w:rsidRPr="00A61C22">
        <w:rPr>
          <w:rStyle w:val="StringTok"/>
          <w:lang w:val="fr-FR"/>
          <w:rPrChange w:author="Philippe Cornichet" w:date="2021-08-12T15:19:00Z" w:id="2206">
            <w:rPr>
              <w:rStyle w:val="StringTok"/>
            </w:rPr>
          </w:rPrChange>
        </w:rPr>
        <w:t>'username'</w:t>
      </w:r>
      <w:r w:rsidRPr="00A61C22">
        <w:rPr>
          <w:rStyle w:val="OperatorTok"/>
          <w:lang w:val="fr-FR"/>
          <w:rPrChange w:author="Philippe Cornichet" w:date="2021-08-12T15:19:00Z" w:id="2207">
            <w:rPr>
              <w:rStyle w:val="OperatorTok"/>
            </w:rPr>
          </w:rPrChange>
        </w:rPr>
        <w:t>,</w:t>
      </w:r>
      <w:r w:rsidRPr="00A61C22">
        <w:rPr>
          <w:lang w:val="fr-FR"/>
          <w:rPrChange w:author="Philippe Cornichet" w:date="2021-08-12T15:19:00Z" w:id="2208">
            <w:rPr/>
          </w:rPrChange>
        </w:rPr>
        <w:br/>
      </w:r>
      <w:r w:rsidRPr="00A61C22">
        <w:rPr>
          <w:rStyle w:val="NormalTok"/>
          <w:lang w:val="fr-FR"/>
          <w:rPrChange w:author="Philippe Cornichet" w:date="2021-08-12T15:19:00Z" w:id="2209">
            <w:rPr>
              <w:rStyle w:val="NormalTok"/>
            </w:rPr>
          </w:rPrChange>
        </w:rPr>
        <w:t xml:space="preserve">      </w:t>
      </w:r>
      <w:r w:rsidRPr="00A61C22">
        <w:rPr>
          <w:rStyle w:val="DataTypeTok"/>
          <w:lang w:val="fr-FR"/>
          <w:rPrChange w:author="Philippe Cornichet" w:date="2021-08-12T15:19:00Z" w:id="2210">
            <w:rPr>
              <w:rStyle w:val="DataTypeTok"/>
            </w:rPr>
          </w:rPrChange>
        </w:rPr>
        <w:t>passwordFeild</w:t>
      </w:r>
      <w:r w:rsidRPr="00A61C22">
        <w:rPr>
          <w:rStyle w:val="OperatorTok"/>
          <w:lang w:val="fr-FR"/>
          <w:rPrChange w:author="Philippe Cornichet" w:date="2021-08-12T15:19:00Z" w:id="2211">
            <w:rPr>
              <w:rStyle w:val="OperatorTok"/>
            </w:rPr>
          </w:rPrChange>
        </w:rPr>
        <w:t>:</w:t>
      </w:r>
      <w:r w:rsidRPr="00A61C22">
        <w:rPr>
          <w:rStyle w:val="NormalTok"/>
          <w:lang w:val="fr-FR"/>
          <w:rPrChange w:author="Philippe Cornichet" w:date="2021-08-12T15:19:00Z" w:id="2212">
            <w:rPr>
              <w:rStyle w:val="NormalTok"/>
            </w:rPr>
          </w:rPrChange>
        </w:rPr>
        <w:t xml:space="preserve"> </w:t>
      </w:r>
      <w:r w:rsidRPr="00A61C22">
        <w:rPr>
          <w:rStyle w:val="StringTok"/>
          <w:lang w:val="fr-FR"/>
          <w:rPrChange w:author="Philippe Cornichet" w:date="2021-08-12T15:19:00Z" w:id="2213">
            <w:rPr>
              <w:rStyle w:val="StringTok"/>
            </w:rPr>
          </w:rPrChange>
        </w:rPr>
        <w:t>'password'</w:t>
      </w:r>
      <w:r w:rsidRPr="00A61C22">
        <w:rPr>
          <w:rStyle w:val="OperatorTok"/>
          <w:lang w:val="fr-FR"/>
          <w:rPrChange w:author="Philippe Cornichet" w:date="2021-08-12T15:19:00Z" w:id="2214">
            <w:rPr>
              <w:rStyle w:val="OperatorTok"/>
            </w:rPr>
          </w:rPrChange>
        </w:rPr>
        <w:t>,</w:t>
      </w:r>
      <w:r w:rsidRPr="00A61C22">
        <w:rPr>
          <w:lang w:val="fr-FR"/>
          <w:rPrChange w:author="Philippe Cornichet" w:date="2021-08-12T15:19:00Z" w:id="2215">
            <w:rPr/>
          </w:rPrChange>
        </w:rPr>
        <w:br/>
      </w:r>
      <w:r w:rsidRPr="00A61C22">
        <w:rPr>
          <w:rStyle w:val="NormalTok"/>
          <w:lang w:val="fr-FR"/>
          <w:rPrChange w:author="Philippe Cornichet" w:date="2021-08-12T15:19:00Z" w:id="2216">
            <w:rPr>
              <w:rStyle w:val="NormalTok"/>
            </w:rPr>
          </w:rPrChange>
        </w:rPr>
        <w:t xml:space="preserve">    }</w:t>
      </w:r>
      <w:r w:rsidRPr="00A61C22">
        <w:rPr>
          <w:rStyle w:val="OperatorTok"/>
          <w:lang w:val="fr-FR"/>
          <w:rPrChange w:author="Philippe Cornichet" w:date="2021-08-12T15:19:00Z" w:id="2217">
            <w:rPr>
              <w:rStyle w:val="OperatorTok"/>
            </w:rPr>
          </w:rPrChange>
        </w:rPr>
        <w:t>,</w:t>
      </w:r>
      <w:r w:rsidRPr="00A61C22">
        <w:rPr>
          <w:lang w:val="fr-FR"/>
          <w:rPrChange w:author="Philippe Cornichet" w:date="2021-08-12T15:19:00Z" w:id="2218">
            <w:rPr/>
          </w:rPrChange>
        </w:rPr>
        <w:br/>
      </w:r>
      <w:r w:rsidRPr="00A61C22">
        <w:rPr>
          <w:rStyle w:val="NormalTok"/>
          <w:lang w:val="fr-FR"/>
          <w:rPrChange w:author="Philippe Cornichet" w:date="2021-08-12T15:19:00Z" w:id="2219">
            <w:rPr>
              <w:rStyle w:val="NormalTok"/>
            </w:rPr>
          </w:rPrChange>
        </w:rPr>
        <w:t xml:space="preserve">    (username</w:t>
      </w:r>
      <w:r w:rsidRPr="00A61C22">
        <w:rPr>
          <w:rStyle w:val="OperatorTok"/>
          <w:lang w:val="fr-FR"/>
          <w:rPrChange w:author="Philippe Cornichet" w:date="2021-08-12T15:19:00Z" w:id="2220">
            <w:rPr>
              <w:rStyle w:val="OperatorTok"/>
            </w:rPr>
          </w:rPrChange>
        </w:rPr>
        <w:t>,</w:t>
      </w:r>
      <w:r w:rsidRPr="00A61C22">
        <w:rPr>
          <w:rStyle w:val="NormalTok"/>
          <w:lang w:val="fr-FR"/>
          <w:rPrChange w:author="Philippe Cornichet" w:date="2021-08-12T15:19:00Z" w:id="2221">
            <w:rPr>
              <w:rStyle w:val="NormalTok"/>
            </w:rPr>
          </w:rPrChange>
        </w:rPr>
        <w:t xml:space="preserve"> password</w:t>
      </w:r>
      <w:r w:rsidRPr="00A61C22">
        <w:rPr>
          <w:rStyle w:val="OperatorTok"/>
          <w:lang w:val="fr-FR"/>
          <w:rPrChange w:author="Philippe Cornichet" w:date="2021-08-12T15:19:00Z" w:id="2222">
            <w:rPr>
              <w:rStyle w:val="OperatorTok"/>
            </w:rPr>
          </w:rPrChange>
        </w:rPr>
        <w:t>,</w:t>
      </w:r>
      <w:r w:rsidRPr="00A61C22">
        <w:rPr>
          <w:rStyle w:val="NormalTok"/>
          <w:lang w:val="fr-FR"/>
          <w:rPrChange w:author="Philippe Cornichet" w:date="2021-08-12T15:19:00Z" w:id="2223">
            <w:rPr>
              <w:rStyle w:val="NormalTok"/>
            </w:rPr>
          </w:rPrChange>
        </w:rPr>
        <w:t xml:space="preserve"> done) </w:t>
      </w:r>
      <w:r w:rsidRPr="00A61C22">
        <w:rPr>
          <w:rStyle w:val="KeywordTok"/>
          <w:lang w:val="fr-FR"/>
          <w:rPrChange w:author="Philippe Cornichet" w:date="2021-08-12T15:19:00Z" w:id="2224">
            <w:rPr>
              <w:rStyle w:val="KeywordTok"/>
            </w:rPr>
          </w:rPrChange>
        </w:rPr>
        <w:t>=&gt;</w:t>
      </w:r>
      <w:r w:rsidRPr="00A61C22">
        <w:rPr>
          <w:rStyle w:val="NormalTok"/>
          <w:lang w:val="fr-FR"/>
          <w:rPrChange w:author="Philippe Cornichet" w:date="2021-08-12T15:19:00Z" w:id="2225">
            <w:rPr>
              <w:rStyle w:val="NormalTok"/>
            </w:rPr>
          </w:rPrChange>
        </w:rPr>
        <w:t xml:space="preserve"> {</w:t>
      </w:r>
      <w:r w:rsidRPr="00A61C22">
        <w:rPr>
          <w:lang w:val="fr-FR"/>
          <w:rPrChange w:author="Philippe Cornichet" w:date="2021-08-12T15:19:00Z" w:id="2226">
            <w:rPr/>
          </w:rPrChange>
        </w:rPr>
        <w:br/>
      </w:r>
      <w:r w:rsidRPr="00A61C22">
        <w:rPr>
          <w:rStyle w:val="NormalTok"/>
          <w:lang w:val="fr-FR"/>
          <w:rPrChange w:author="Philippe Cornichet" w:date="2021-08-12T15:19:00Z" w:id="2227">
            <w:rPr>
              <w:rStyle w:val="NormalTok"/>
            </w:rPr>
          </w:rPrChange>
        </w:rPr>
        <w:lastRenderedPageBreak/>
        <w:t xml:space="preserve">      </w:t>
      </w:r>
      <w:r w:rsidRPr="00A61C22">
        <w:rPr>
          <w:rStyle w:val="ControlFlowTok"/>
          <w:lang w:val="fr-FR"/>
          <w:rPrChange w:author="Philippe Cornichet" w:date="2021-08-12T15:19:00Z" w:id="2228">
            <w:rPr>
              <w:rStyle w:val="ControlFlowTok"/>
            </w:rPr>
          </w:rPrChange>
        </w:rPr>
        <w:t>for</w:t>
      </w:r>
      <w:r w:rsidRPr="00A61C22">
        <w:rPr>
          <w:rStyle w:val="NormalTok"/>
          <w:lang w:val="fr-FR"/>
          <w:rPrChange w:author="Philippe Cornichet" w:date="2021-08-12T15:19:00Z" w:id="2229">
            <w:rPr>
              <w:rStyle w:val="NormalTok"/>
            </w:rPr>
          </w:rPrChange>
        </w:rPr>
        <w:t xml:space="preserve"> (i </w:t>
      </w:r>
      <w:r w:rsidRPr="00A61C22">
        <w:rPr>
          <w:rStyle w:val="OperatorTok"/>
          <w:lang w:val="fr-FR"/>
          <w:rPrChange w:author="Philippe Cornichet" w:date="2021-08-12T15:19:00Z" w:id="2230">
            <w:rPr>
              <w:rStyle w:val="OperatorTok"/>
            </w:rPr>
          </w:rPrChange>
        </w:rPr>
        <w:t>=</w:t>
      </w:r>
      <w:r w:rsidRPr="00A61C22">
        <w:rPr>
          <w:rStyle w:val="NormalTok"/>
          <w:lang w:val="fr-FR"/>
          <w:rPrChange w:author="Philippe Cornichet" w:date="2021-08-12T15:19:00Z" w:id="2231">
            <w:rPr>
              <w:rStyle w:val="NormalTok"/>
            </w:rPr>
          </w:rPrChange>
        </w:rPr>
        <w:t xml:space="preserve"> </w:t>
      </w:r>
      <w:r w:rsidRPr="00A61C22">
        <w:rPr>
          <w:rStyle w:val="DecValTok"/>
          <w:lang w:val="fr-FR"/>
          <w:rPrChange w:author="Philippe Cornichet" w:date="2021-08-12T15:19:00Z" w:id="2232">
            <w:rPr>
              <w:rStyle w:val="DecValTok"/>
            </w:rPr>
          </w:rPrChange>
        </w:rPr>
        <w:t>0</w:t>
      </w:r>
      <w:r w:rsidRPr="00A61C22">
        <w:rPr>
          <w:rStyle w:val="OperatorTok"/>
          <w:lang w:val="fr-FR"/>
          <w:rPrChange w:author="Philippe Cornichet" w:date="2021-08-12T15:19:00Z" w:id="2233">
            <w:rPr>
              <w:rStyle w:val="OperatorTok"/>
            </w:rPr>
          </w:rPrChange>
        </w:rPr>
        <w:t>;</w:t>
      </w:r>
      <w:r w:rsidRPr="00A61C22">
        <w:rPr>
          <w:rStyle w:val="NormalTok"/>
          <w:lang w:val="fr-FR"/>
          <w:rPrChange w:author="Philippe Cornichet" w:date="2021-08-12T15:19:00Z" w:id="2234">
            <w:rPr>
              <w:rStyle w:val="NormalTok"/>
            </w:rPr>
          </w:rPrChange>
        </w:rPr>
        <w:t xml:space="preserve"> i </w:t>
      </w:r>
      <w:r w:rsidRPr="00A61C22">
        <w:rPr>
          <w:rStyle w:val="OperatorTok"/>
          <w:lang w:val="fr-FR"/>
          <w:rPrChange w:author="Philippe Cornichet" w:date="2021-08-12T15:19:00Z" w:id="2235">
            <w:rPr>
              <w:rStyle w:val="OperatorTok"/>
            </w:rPr>
          </w:rPrChange>
        </w:rPr>
        <w:t>&lt;</w:t>
      </w:r>
      <w:r w:rsidRPr="00A61C22">
        <w:rPr>
          <w:rStyle w:val="NormalTok"/>
          <w:lang w:val="fr-FR"/>
          <w:rPrChange w:author="Philippe Cornichet" w:date="2021-08-12T15:19:00Z" w:id="2236">
            <w:rPr>
              <w:rStyle w:val="NormalTok"/>
            </w:rPr>
          </w:rPrChange>
        </w:rPr>
        <w:t xml:space="preserve"> user</w:t>
      </w:r>
      <w:r w:rsidRPr="00A61C22">
        <w:rPr>
          <w:rStyle w:val="OperatorTok"/>
          <w:lang w:val="fr-FR"/>
          <w:rPrChange w:author="Philippe Cornichet" w:date="2021-08-12T15:19:00Z" w:id="2237">
            <w:rPr>
              <w:rStyle w:val="OperatorTok"/>
            </w:rPr>
          </w:rPrChange>
        </w:rPr>
        <w:t>.</w:t>
      </w:r>
      <w:r w:rsidRPr="00A61C22">
        <w:rPr>
          <w:rStyle w:val="AttributeTok"/>
          <w:lang w:val="fr-FR"/>
          <w:rPrChange w:author="Philippe Cornichet" w:date="2021-08-12T15:19:00Z" w:id="2238">
            <w:rPr>
              <w:rStyle w:val="AttributeTok"/>
            </w:rPr>
          </w:rPrChange>
        </w:rPr>
        <w:t>length</w:t>
      </w:r>
      <w:r w:rsidRPr="00A61C22">
        <w:rPr>
          <w:rStyle w:val="OperatorTok"/>
          <w:lang w:val="fr-FR"/>
          <w:rPrChange w:author="Philippe Cornichet" w:date="2021-08-12T15:19:00Z" w:id="2239">
            <w:rPr>
              <w:rStyle w:val="OperatorTok"/>
            </w:rPr>
          </w:rPrChange>
        </w:rPr>
        <w:t>;</w:t>
      </w:r>
      <w:r w:rsidRPr="00A61C22">
        <w:rPr>
          <w:rStyle w:val="NormalTok"/>
          <w:lang w:val="fr-FR"/>
          <w:rPrChange w:author="Philippe Cornichet" w:date="2021-08-12T15:19:00Z" w:id="2240">
            <w:rPr>
              <w:rStyle w:val="NormalTok"/>
            </w:rPr>
          </w:rPrChange>
        </w:rPr>
        <w:t xml:space="preserve"> i</w:t>
      </w:r>
      <w:r w:rsidRPr="00A61C22">
        <w:rPr>
          <w:rStyle w:val="OperatorTok"/>
          <w:lang w:val="fr-FR"/>
          <w:rPrChange w:author="Philippe Cornichet" w:date="2021-08-12T15:19:00Z" w:id="2241">
            <w:rPr>
              <w:rStyle w:val="OperatorTok"/>
            </w:rPr>
          </w:rPrChange>
        </w:rPr>
        <w:t>++</w:t>
      </w:r>
      <w:r w:rsidRPr="00A61C22">
        <w:rPr>
          <w:rStyle w:val="NormalTok"/>
          <w:lang w:val="fr-FR"/>
          <w:rPrChange w:author="Philippe Cornichet" w:date="2021-08-12T15:19:00Z" w:id="2242">
            <w:rPr>
              <w:rStyle w:val="NormalTok"/>
            </w:rPr>
          </w:rPrChange>
        </w:rPr>
        <w:t>) {</w:t>
      </w:r>
      <w:r w:rsidRPr="00A61C22">
        <w:rPr>
          <w:lang w:val="fr-FR"/>
          <w:rPrChange w:author="Philippe Cornichet" w:date="2021-08-12T15:19:00Z" w:id="2243">
            <w:rPr/>
          </w:rPrChange>
        </w:rPr>
        <w:br/>
      </w:r>
      <w:r w:rsidRPr="00A61C22">
        <w:rPr>
          <w:rStyle w:val="NormalTok"/>
          <w:lang w:val="fr-FR"/>
          <w:rPrChange w:author="Philippe Cornichet" w:date="2021-08-12T15:19:00Z" w:id="2244">
            <w:rPr>
              <w:rStyle w:val="NormalTok"/>
            </w:rPr>
          </w:rPrChange>
        </w:rPr>
        <w:t xml:space="preserve">        </w:t>
      </w:r>
      <w:r w:rsidRPr="00A61C22">
        <w:rPr>
          <w:rStyle w:val="KeywordTok"/>
          <w:lang w:val="fr-FR"/>
          <w:rPrChange w:author="Philippe Cornichet" w:date="2021-08-12T15:19:00Z" w:id="2245">
            <w:rPr>
              <w:rStyle w:val="KeywordTok"/>
            </w:rPr>
          </w:rPrChange>
        </w:rPr>
        <w:t>const</w:t>
      </w:r>
      <w:r w:rsidRPr="00A61C22">
        <w:rPr>
          <w:rStyle w:val="NormalTok"/>
          <w:lang w:val="fr-FR"/>
          <w:rPrChange w:author="Philippe Cornichet" w:date="2021-08-12T15:19:00Z" w:id="2246">
            <w:rPr>
              <w:rStyle w:val="NormalTok"/>
            </w:rPr>
          </w:rPrChange>
        </w:rPr>
        <w:t xml:space="preserve"> isValid </w:t>
      </w:r>
      <w:r w:rsidRPr="00A61C22">
        <w:rPr>
          <w:rStyle w:val="OperatorTok"/>
          <w:lang w:val="fr-FR"/>
          <w:rPrChange w:author="Philippe Cornichet" w:date="2021-08-12T15:19:00Z" w:id="2247">
            <w:rPr>
              <w:rStyle w:val="OperatorTok"/>
            </w:rPr>
          </w:rPrChange>
        </w:rPr>
        <w:t>=</w:t>
      </w:r>
      <w:r w:rsidRPr="00A61C22">
        <w:rPr>
          <w:rStyle w:val="NormalTok"/>
          <w:lang w:val="fr-FR"/>
          <w:rPrChange w:author="Philippe Cornichet" w:date="2021-08-12T15:19:00Z" w:id="2248">
            <w:rPr>
              <w:rStyle w:val="NormalTok"/>
            </w:rPr>
          </w:rPrChange>
        </w:rPr>
        <w:t xml:space="preserve"> </w:t>
      </w:r>
      <w:r w:rsidRPr="00A61C22">
        <w:rPr>
          <w:rStyle w:val="FunctionTok"/>
          <w:lang w:val="fr-FR"/>
          <w:rPrChange w:author="Philippe Cornichet" w:date="2021-08-12T15:19:00Z" w:id="2249">
            <w:rPr>
              <w:rStyle w:val="FunctionTok"/>
            </w:rPr>
          </w:rPrChange>
        </w:rPr>
        <w:t>validPassword</w:t>
      </w:r>
      <w:r w:rsidRPr="00A61C22">
        <w:rPr>
          <w:rStyle w:val="NormalTok"/>
          <w:lang w:val="fr-FR"/>
          <w:rPrChange w:author="Philippe Cornichet" w:date="2021-08-12T15:19:00Z" w:id="2250">
            <w:rPr>
              <w:rStyle w:val="NormalTok"/>
            </w:rPr>
          </w:rPrChange>
        </w:rPr>
        <w:t>(password</w:t>
      </w:r>
      <w:r w:rsidRPr="00A61C22">
        <w:rPr>
          <w:rStyle w:val="OperatorTok"/>
          <w:lang w:val="fr-FR"/>
          <w:rPrChange w:author="Philippe Cornichet" w:date="2021-08-12T15:19:00Z" w:id="2251">
            <w:rPr>
              <w:rStyle w:val="OperatorTok"/>
            </w:rPr>
          </w:rPrChange>
        </w:rPr>
        <w:t>,</w:t>
      </w:r>
      <w:r w:rsidRPr="00A61C22">
        <w:rPr>
          <w:rStyle w:val="NormalTok"/>
          <w:lang w:val="fr-FR"/>
          <w:rPrChange w:author="Philippe Cornichet" w:date="2021-08-12T15:19:00Z" w:id="2252">
            <w:rPr>
              <w:rStyle w:val="NormalTok"/>
            </w:rPr>
          </w:rPrChange>
        </w:rPr>
        <w:t xml:space="preserve"> user</w:t>
      </w:r>
      <w:r w:rsidRPr="00A61C22">
        <w:rPr>
          <w:rStyle w:val="OperatorTok"/>
          <w:lang w:val="fr-FR"/>
          <w:rPrChange w:author="Philippe Cornichet" w:date="2021-08-12T15:19:00Z" w:id="2253">
            <w:rPr>
              <w:rStyle w:val="OperatorTok"/>
            </w:rPr>
          </w:rPrChange>
        </w:rPr>
        <w:t>.</w:t>
      </w:r>
      <w:r w:rsidRPr="00A61C22">
        <w:rPr>
          <w:rStyle w:val="AttributeTok"/>
          <w:lang w:val="fr-FR"/>
          <w:rPrChange w:author="Philippe Cornichet" w:date="2021-08-12T15:19:00Z" w:id="2254">
            <w:rPr>
              <w:rStyle w:val="AttributeTok"/>
            </w:rPr>
          </w:rPrChange>
        </w:rPr>
        <w:t>hash</w:t>
      </w:r>
      <w:r w:rsidRPr="00A61C22">
        <w:rPr>
          <w:rStyle w:val="OperatorTok"/>
          <w:lang w:val="fr-FR"/>
          <w:rPrChange w:author="Philippe Cornichet" w:date="2021-08-12T15:19:00Z" w:id="2255">
            <w:rPr>
              <w:rStyle w:val="OperatorTok"/>
            </w:rPr>
          </w:rPrChange>
        </w:rPr>
        <w:t>,</w:t>
      </w:r>
      <w:r w:rsidRPr="00A61C22">
        <w:rPr>
          <w:rStyle w:val="NormalTok"/>
          <w:lang w:val="fr-FR"/>
          <w:rPrChange w:author="Philippe Cornichet" w:date="2021-08-12T15:19:00Z" w:id="2256">
            <w:rPr>
              <w:rStyle w:val="NormalTok"/>
            </w:rPr>
          </w:rPrChange>
        </w:rPr>
        <w:t xml:space="preserve"> user</w:t>
      </w:r>
      <w:r w:rsidRPr="00A61C22">
        <w:rPr>
          <w:rStyle w:val="OperatorTok"/>
          <w:lang w:val="fr-FR"/>
          <w:rPrChange w:author="Philippe Cornichet" w:date="2021-08-12T15:19:00Z" w:id="2257">
            <w:rPr>
              <w:rStyle w:val="OperatorTok"/>
            </w:rPr>
          </w:rPrChange>
        </w:rPr>
        <w:t>.</w:t>
      </w:r>
      <w:r w:rsidRPr="00A61C22">
        <w:rPr>
          <w:rStyle w:val="AttributeTok"/>
          <w:lang w:val="fr-FR"/>
          <w:rPrChange w:author="Philippe Cornichet" w:date="2021-08-12T15:19:00Z" w:id="2258">
            <w:rPr>
              <w:rStyle w:val="AttributeTok"/>
            </w:rPr>
          </w:rPrChange>
        </w:rPr>
        <w:t>salt</w:t>
      </w:r>
      <w:r w:rsidRPr="00A61C22">
        <w:rPr>
          <w:rStyle w:val="NormalTok"/>
          <w:lang w:val="fr-FR"/>
          <w:rPrChange w:author="Philippe Cornichet" w:date="2021-08-12T15:19:00Z" w:id="2259">
            <w:rPr>
              <w:rStyle w:val="NormalTok"/>
            </w:rPr>
          </w:rPrChange>
        </w:rPr>
        <w:t>)</w:t>
      </w:r>
      <w:r w:rsidRPr="00A61C22">
        <w:rPr>
          <w:rStyle w:val="OperatorTok"/>
          <w:lang w:val="fr-FR"/>
          <w:rPrChange w:author="Philippe Cornichet" w:date="2021-08-12T15:19:00Z" w:id="2260">
            <w:rPr>
              <w:rStyle w:val="OperatorTok"/>
            </w:rPr>
          </w:rPrChange>
        </w:rPr>
        <w:t>;</w:t>
      </w:r>
      <w:r w:rsidRPr="00A61C22">
        <w:rPr>
          <w:lang w:val="fr-FR"/>
          <w:rPrChange w:author="Philippe Cornichet" w:date="2021-08-12T15:19:00Z" w:id="2261">
            <w:rPr/>
          </w:rPrChange>
        </w:rPr>
        <w:br/>
      </w:r>
      <w:r w:rsidRPr="00A61C22">
        <w:rPr>
          <w:lang w:val="fr-FR"/>
          <w:rPrChange w:author="Philippe Cornichet" w:date="2021-08-12T15:19:00Z" w:id="2262">
            <w:rPr/>
          </w:rPrChange>
        </w:rPr>
        <w:br/>
      </w:r>
      <w:r w:rsidRPr="00A61C22">
        <w:rPr>
          <w:rStyle w:val="NormalTok"/>
          <w:lang w:val="fr-FR"/>
          <w:rPrChange w:author="Philippe Cornichet" w:date="2021-08-12T15:19:00Z" w:id="2263">
            <w:rPr>
              <w:rStyle w:val="NormalTok"/>
            </w:rPr>
          </w:rPrChange>
        </w:rPr>
        <w:t xml:space="preserve">        </w:t>
      </w:r>
      <w:r w:rsidRPr="00A61C22">
        <w:rPr>
          <w:rStyle w:val="ControlFlowTok"/>
          <w:lang w:val="fr-FR"/>
          <w:rPrChange w:author="Philippe Cornichet" w:date="2021-08-12T15:19:00Z" w:id="2264">
            <w:rPr>
              <w:rStyle w:val="ControlFlowTok"/>
            </w:rPr>
          </w:rPrChange>
        </w:rPr>
        <w:t>if</w:t>
      </w:r>
      <w:r w:rsidRPr="00A61C22">
        <w:rPr>
          <w:rStyle w:val="NormalTok"/>
          <w:lang w:val="fr-FR"/>
          <w:rPrChange w:author="Philippe Cornichet" w:date="2021-08-12T15:19:00Z" w:id="2265">
            <w:rPr>
              <w:rStyle w:val="NormalTok"/>
            </w:rPr>
          </w:rPrChange>
        </w:rPr>
        <w:t xml:space="preserve"> (username </w:t>
      </w:r>
      <w:r w:rsidRPr="00A61C22">
        <w:rPr>
          <w:rStyle w:val="OperatorTok"/>
          <w:lang w:val="fr-FR"/>
          <w:rPrChange w:author="Philippe Cornichet" w:date="2021-08-12T15:19:00Z" w:id="2266">
            <w:rPr>
              <w:rStyle w:val="OperatorTok"/>
            </w:rPr>
          </w:rPrChange>
        </w:rPr>
        <w:t>===</w:t>
      </w:r>
      <w:r w:rsidRPr="00A61C22">
        <w:rPr>
          <w:rStyle w:val="NormalTok"/>
          <w:lang w:val="fr-FR"/>
          <w:rPrChange w:author="Philippe Cornichet" w:date="2021-08-12T15:19:00Z" w:id="2267">
            <w:rPr>
              <w:rStyle w:val="NormalTok"/>
            </w:rPr>
          </w:rPrChange>
        </w:rPr>
        <w:t xml:space="preserve"> user[i]</w:t>
      </w:r>
      <w:r w:rsidRPr="00A61C22">
        <w:rPr>
          <w:rStyle w:val="OperatorTok"/>
          <w:lang w:val="fr-FR"/>
          <w:rPrChange w:author="Philippe Cornichet" w:date="2021-08-12T15:19:00Z" w:id="2268">
            <w:rPr>
              <w:rStyle w:val="OperatorTok"/>
            </w:rPr>
          </w:rPrChange>
        </w:rPr>
        <w:t>.</w:t>
      </w:r>
      <w:r w:rsidRPr="00A61C22">
        <w:rPr>
          <w:rStyle w:val="AttributeTok"/>
          <w:lang w:val="fr-FR"/>
          <w:rPrChange w:author="Philippe Cornichet" w:date="2021-08-12T15:19:00Z" w:id="2269">
            <w:rPr>
              <w:rStyle w:val="AttributeTok"/>
            </w:rPr>
          </w:rPrChange>
        </w:rPr>
        <w:t>username</w:t>
      </w:r>
      <w:r w:rsidRPr="00A61C22">
        <w:rPr>
          <w:rStyle w:val="NormalTok"/>
          <w:lang w:val="fr-FR"/>
          <w:rPrChange w:author="Philippe Cornichet" w:date="2021-08-12T15:19:00Z" w:id="2270">
            <w:rPr>
              <w:rStyle w:val="NormalTok"/>
            </w:rPr>
          </w:rPrChange>
        </w:rPr>
        <w:t xml:space="preserve"> </w:t>
      </w:r>
      <w:r w:rsidRPr="00A61C22">
        <w:rPr>
          <w:rStyle w:val="OperatorTok"/>
          <w:lang w:val="fr-FR"/>
          <w:rPrChange w:author="Philippe Cornichet" w:date="2021-08-12T15:19:00Z" w:id="2271">
            <w:rPr>
              <w:rStyle w:val="OperatorTok"/>
            </w:rPr>
          </w:rPrChange>
        </w:rPr>
        <w:t>&amp;&amp;</w:t>
      </w:r>
      <w:r w:rsidRPr="00A61C22">
        <w:rPr>
          <w:rStyle w:val="NormalTok"/>
          <w:lang w:val="fr-FR"/>
          <w:rPrChange w:author="Philippe Cornichet" w:date="2021-08-12T15:19:00Z" w:id="2272">
            <w:rPr>
              <w:rStyle w:val="NormalTok"/>
            </w:rPr>
          </w:rPrChange>
        </w:rPr>
        <w:t xml:space="preserve"> isValid) {</w:t>
      </w:r>
      <w:r w:rsidRPr="00A61C22">
        <w:rPr>
          <w:lang w:val="fr-FR"/>
          <w:rPrChange w:author="Philippe Cornichet" w:date="2021-08-12T15:19:00Z" w:id="2273">
            <w:rPr/>
          </w:rPrChange>
        </w:rPr>
        <w:br/>
      </w:r>
      <w:r w:rsidRPr="00A61C22">
        <w:rPr>
          <w:rStyle w:val="NormalTok"/>
          <w:lang w:val="fr-FR"/>
          <w:rPrChange w:author="Philippe Cornichet" w:date="2021-08-12T15:19:00Z" w:id="2274">
            <w:rPr>
              <w:rStyle w:val="NormalTok"/>
            </w:rPr>
          </w:rPrChange>
        </w:rPr>
        <w:t xml:space="preserve">          </w:t>
      </w:r>
      <w:r w:rsidRPr="00A61C22">
        <w:rPr>
          <w:rStyle w:val="ControlFlowTok"/>
          <w:lang w:val="fr-FR"/>
          <w:rPrChange w:author="Philippe Cornichet" w:date="2021-08-12T15:19:00Z" w:id="2275">
            <w:rPr>
              <w:rStyle w:val="ControlFlowTok"/>
            </w:rPr>
          </w:rPrChange>
        </w:rPr>
        <w:t>return</w:t>
      </w:r>
      <w:r w:rsidRPr="00A61C22">
        <w:rPr>
          <w:rStyle w:val="NormalTok"/>
          <w:lang w:val="fr-FR"/>
          <w:rPrChange w:author="Philippe Cornichet" w:date="2021-08-12T15:19:00Z" w:id="2276">
            <w:rPr>
              <w:rStyle w:val="NormalTok"/>
            </w:rPr>
          </w:rPrChange>
        </w:rPr>
        <w:t xml:space="preserve"> </w:t>
      </w:r>
      <w:r w:rsidRPr="00A61C22">
        <w:rPr>
          <w:rStyle w:val="FunctionTok"/>
          <w:lang w:val="fr-FR"/>
          <w:rPrChange w:author="Philippe Cornichet" w:date="2021-08-12T15:19:00Z" w:id="2277">
            <w:rPr>
              <w:rStyle w:val="FunctionTok"/>
            </w:rPr>
          </w:rPrChange>
        </w:rPr>
        <w:t>done</w:t>
      </w:r>
      <w:r w:rsidRPr="00A61C22">
        <w:rPr>
          <w:rStyle w:val="NormalTok"/>
          <w:lang w:val="fr-FR"/>
          <w:rPrChange w:author="Philippe Cornichet" w:date="2021-08-12T15:19:00Z" w:id="2278">
            <w:rPr>
              <w:rStyle w:val="NormalTok"/>
            </w:rPr>
          </w:rPrChange>
        </w:rPr>
        <w:t>(</w:t>
      </w:r>
      <w:r w:rsidRPr="00A61C22">
        <w:rPr>
          <w:rStyle w:val="KeywordTok"/>
          <w:lang w:val="fr-FR"/>
          <w:rPrChange w:author="Philippe Cornichet" w:date="2021-08-12T15:19:00Z" w:id="2279">
            <w:rPr>
              <w:rStyle w:val="KeywordTok"/>
            </w:rPr>
          </w:rPrChange>
        </w:rPr>
        <w:t>null</w:t>
      </w:r>
      <w:r w:rsidRPr="00A61C22">
        <w:rPr>
          <w:rStyle w:val="OperatorTok"/>
          <w:lang w:val="fr-FR"/>
          <w:rPrChange w:author="Philippe Cornichet" w:date="2021-08-12T15:19:00Z" w:id="2280">
            <w:rPr>
              <w:rStyle w:val="OperatorTok"/>
            </w:rPr>
          </w:rPrChange>
        </w:rPr>
        <w:t>,</w:t>
      </w:r>
      <w:r w:rsidRPr="00A61C22">
        <w:rPr>
          <w:rStyle w:val="NormalTok"/>
          <w:lang w:val="fr-FR"/>
          <w:rPrChange w:author="Philippe Cornichet" w:date="2021-08-12T15:19:00Z" w:id="2281">
            <w:rPr>
              <w:rStyle w:val="NormalTok"/>
            </w:rPr>
          </w:rPrChange>
        </w:rPr>
        <w:t xml:space="preserve"> user[i])</w:t>
      </w:r>
      <w:r w:rsidRPr="00A61C22">
        <w:rPr>
          <w:rStyle w:val="OperatorTok"/>
          <w:lang w:val="fr-FR"/>
          <w:rPrChange w:author="Philippe Cornichet" w:date="2021-08-12T15:19:00Z" w:id="2282">
            <w:rPr>
              <w:rStyle w:val="OperatorTok"/>
            </w:rPr>
          </w:rPrChange>
        </w:rPr>
        <w:t>;</w:t>
      </w:r>
      <w:r w:rsidRPr="00A61C22">
        <w:rPr>
          <w:lang w:val="fr-FR"/>
          <w:rPrChange w:author="Philippe Cornichet" w:date="2021-08-12T15:19:00Z" w:id="2283">
            <w:rPr/>
          </w:rPrChange>
        </w:rPr>
        <w:br/>
      </w:r>
      <w:r w:rsidRPr="00A61C22">
        <w:rPr>
          <w:rStyle w:val="NormalTok"/>
          <w:lang w:val="fr-FR"/>
          <w:rPrChange w:author="Philippe Cornichet" w:date="2021-08-12T15:19:00Z" w:id="2284">
            <w:rPr>
              <w:rStyle w:val="NormalTok"/>
            </w:rPr>
          </w:rPrChange>
        </w:rPr>
        <w:t xml:space="preserve">        } </w:t>
      </w:r>
      <w:r w:rsidRPr="00A61C22">
        <w:rPr>
          <w:rStyle w:val="ControlFlowTok"/>
          <w:lang w:val="fr-FR"/>
          <w:rPrChange w:author="Philippe Cornichet" w:date="2021-08-12T15:19:00Z" w:id="2285">
            <w:rPr>
              <w:rStyle w:val="ControlFlowTok"/>
            </w:rPr>
          </w:rPrChange>
        </w:rPr>
        <w:t>else</w:t>
      </w:r>
      <w:r w:rsidRPr="00A61C22">
        <w:rPr>
          <w:rStyle w:val="NormalTok"/>
          <w:lang w:val="fr-FR"/>
          <w:rPrChange w:author="Philippe Cornichet" w:date="2021-08-12T15:19:00Z" w:id="2286">
            <w:rPr>
              <w:rStyle w:val="NormalTok"/>
            </w:rPr>
          </w:rPrChange>
        </w:rPr>
        <w:t xml:space="preserve"> {</w:t>
      </w:r>
      <w:r w:rsidRPr="00A61C22">
        <w:rPr>
          <w:lang w:val="fr-FR"/>
          <w:rPrChange w:author="Philippe Cornichet" w:date="2021-08-12T15:19:00Z" w:id="2287">
            <w:rPr/>
          </w:rPrChange>
        </w:rPr>
        <w:br/>
      </w:r>
      <w:r w:rsidRPr="00A61C22">
        <w:rPr>
          <w:rStyle w:val="NormalTok"/>
          <w:lang w:val="fr-FR"/>
          <w:rPrChange w:author="Philippe Cornichet" w:date="2021-08-12T15:19:00Z" w:id="2288">
            <w:rPr>
              <w:rStyle w:val="NormalTok"/>
            </w:rPr>
          </w:rPrChange>
        </w:rPr>
        <w:t xml:space="preserve">          </w:t>
      </w:r>
      <w:r w:rsidRPr="00A61C22">
        <w:rPr>
          <w:rStyle w:val="ControlFlowTok"/>
          <w:lang w:val="fr-FR"/>
          <w:rPrChange w:author="Philippe Cornichet" w:date="2021-08-12T15:19:00Z" w:id="2289">
            <w:rPr>
              <w:rStyle w:val="ControlFlowTok"/>
            </w:rPr>
          </w:rPrChange>
        </w:rPr>
        <w:t>return</w:t>
      </w:r>
      <w:r w:rsidRPr="00A61C22">
        <w:rPr>
          <w:rStyle w:val="NormalTok"/>
          <w:lang w:val="fr-FR"/>
          <w:rPrChange w:author="Philippe Cornichet" w:date="2021-08-12T15:19:00Z" w:id="2290">
            <w:rPr>
              <w:rStyle w:val="NormalTok"/>
            </w:rPr>
          </w:rPrChange>
        </w:rPr>
        <w:t xml:space="preserve"> </w:t>
      </w:r>
      <w:r w:rsidRPr="00A61C22">
        <w:rPr>
          <w:rStyle w:val="FunctionTok"/>
          <w:lang w:val="fr-FR"/>
          <w:rPrChange w:author="Philippe Cornichet" w:date="2021-08-12T15:19:00Z" w:id="2291">
            <w:rPr>
              <w:rStyle w:val="FunctionTok"/>
            </w:rPr>
          </w:rPrChange>
        </w:rPr>
        <w:t>done</w:t>
      </w:r>
      <w:r w:rsidRPr="00A61C22">
        <w:rPr>
          <w:rStyle w:val="NormalTok"/>
          <w:lang w:val="fr-FR"/>
          <w:rPrChange w:author="Philippe Cornichet" w:date="2021-08-12T15:19:00Z" w:id="2292">
            <w:rPr>
              <w:rStyle w:val="NormalTok"/>
            </w:rPr>
          </w:rPrChange>
        </w:rPr>
        <w:t>(</w:t>
      </w:r>
      <w:r w:rsidRPr="00A61C22">
        <w:rPr>
          <w:rStyle w:val="KeywordTok"/>
          <w:lang w:val="fr-FR"/>
          <w:rPrChange w:author="Philippe Cornichet" w:date="2021-08-12T15:19:00Z" w:id="2293">
            <w:rPr>
              <w:rStyle w:val="KeywordTok"/>
            </w:rPr>
          </w:rPrChange>
        </w:rPr>
        <w:t>null</w:t>
      </w:r>
      <w:r w:rsidRPr="00A61C22">
        <w:rPr>
          <w:rStyle w:val="OperatorTok"/>
          <w:lang w:val="fr-FR"/>
          <w:rPrChange w:author="Philippe Cornichet" w:date="2021-08-12T15:19:00Z" w:id="2294">
            <w:rPr>
              <w:rStyle w:val="OperatorTok"/>
            </w:rPr>
          </w:rPrChange>
        </w:rPr>
        <w:t>,</w:t>
      </w:r>
      <w:r w:rsidRPr="00A61C22">
        <w:rPr>
          <w:rStyle w:val="NormalTok"/>
          <w:lang w:val="fr-FR"/>
          <w:rPrChange w:author="Philippe Cornichet" w:date="2021-08-12T15:19:00Z" w:id="2295">
            <w:rPr>
              <w:rStyle w:val="NormalTok"/>
            </w:rPr>
          </w:rPrChange>
        </w:rPr>
        <w:t xml:space="preserve"> </w:t>
      </w:r>
      <w:r w:rsidRPr="00A61C22">
        <w:rPr>
          <w:rStyle w:val="KeywordTok"/>
          <w:lang w:val="fr-FR"/>
          <w:rPrChange w:author="Philippe Cornichet" w:date="2021-08-12T15:19:00Z" w:id="2296">
            <w:rPr>
              <w:rStyle w:val="KeywordTok"/>
            </w:rPr>
          </w:rPrChange>
        </w:rPr>
        <w:t>false</w:t>
      </w:r>
      <w:r w:rsidRPr="00A61C22">
        <w:rPr>
          <w:rStyle w:val="OperatorTok"/>
          <w:lang w:val="fr-FR"/>
          <w:rPrChange w:author="Philippe Cornichet" w:date="2021-08-12T15:19:00Z" w:id="2297">
            <w:rPr>
              <w:rStyle w:val="OperatorTok"/>
            </w:rPr>
          </w:rPrChange>
        </w:rPr>
        <w:t>,</w:t>
      </w:r>
      <w:r w:rsidRPr="00A61C22">
        <w:rPr>
          <w:rStyle w:val="NormalTok"/>
          <w:lang w:val="fr-FR"/>
          <w:rPrChange w:author="Philippe Cornichet" w:date="2021-08-12T15:19:00Z" w:id="2298">
            <w:rPr>
              <w:rStyle w:val="NormalTok"/>
            </w:rPr>
          </w:rPrChange>
        </w:rPr>
        <w:t xml:space="preserve"> {</w:t>
      </w:r>
      <w:r w:rsidRPr="00A61C22">
        <w:rPr>
          <w:lang w:val="fr-FR"/>
          <w:rPrChange w:author="Philippe Cornichet" w:date="2021-08-12T15:19:00Z" w:id="2299">
            <w:rPr/>
          </w:rPrChange>
        </w:rPr>
        <w:br/>
      </w:r>
      <w:r w:rsidRPr="00A61C22">
        <w:rPr>
          <w:rStyle w:val="NormalTok"/>
          <w:lang w:val="fr-FR"/>
          <w:rPrChange w:author="Philippe Cornichet" w:date="2021-08-12T15:19:00Z" w:id="2300">
            <w:rPr>
              <w:rStyle w:val="NormalTok"/>
            </w:rPr>
          </w:rPrChange>
        </w:rPr>
        <w:t xml:space="preserve">            </w:t>
      </w:r>
      <w:r w:rsidRPr="00A61C22">
        <w:rPr>
          <w:rStyle w:val="DataTypeTok"/>
          <w:lang w:val="fr-FR"/>
          <w:rPrChange w:author="Philippe Cornichet" w:date="2021-08-12T15:19:00Z" w:id="2301">
            <w:rPr>
              <w:rStyle w:val="DataTypeTok"/>
            </w:rPr>
          </w:rPrChange>
        </w:rPr>
        <w:t>message</w:t>
      </w:r>
      <w:r w:rsidRPr="00A61C22">
        <w:rPr>
          <w:rStyle w:val="OperatorTok"/>
          <w:lang w:val="fr-FR"/>
          <w:rPrChange w:author="Philippe Cornichet" w:date="2021-08-12T15:19:00Z" w:id="2302">
            <w:rPr>
              <w:rStyle w:val="OperatorTok"/>
            </w:rPr>
          </w:rPrChange>
        </w:rPr>
        <w:t>:</w:t>
      </w:r>
      <w:r w:rsidRPr="00A61C22">
        <w:rPr>
          <w:rStyle w:val="NormalTok"/>
          <w:lang w:val="fr-FR"/>
          <w:rPrChange w:author="Philippe Cornichet" w:date="2021-08-12T15:19:00Z" w:id="2303">
            <w:rPr>
              <w:rStyle w:val="NormalTok"/>
            </w:rPr>
          </w:rPrChange>
        </w:rPr>
        <w:t xml:space="preserve"> </w:t>
      </w:r>
      <w:r w:rsidRPr="00A61C22">
        <w:rPr>
          <w:rStyle w:val="StringTok"/>
          <w:lang w:val="fr-FR"/>
          <w:rPrChange w:author="Philippe Cornichet" w:date="2021-08-12T15:19:00Z" w:id="2304">
            <w:rPr>
              <w:rStyle w:val="StringTok"/>
            </w:rPr>
          </w:rPrChange>
        </w:rPr>
        <w:t>'Incorrect username or password'</w:t>
      </w:r>
      <w:r w:rsidRPr="00A61C22">
        <w:rPr>
          <w:rStyle w:val="OperatorTok"/>
          <w:lang w:val="fr-FR"/>
          <w:rPrChange w:author="Philippe Cornichet" w:date="2021-08-12T15:19:00Z" w:id="2305">
            <w:rPr>
              <w:rStyle w:val="OperatorTok"/>
            </w:rPr>
          </w:rPrChange>
        </w:rPr>
        <w:t>,</w:t>
      </w:r>
      <w:r w:rsidRPr="00A61C22">
        <w:rPr>
          <w:lang w:val="fr-FR"/>
          <w:rPrChange w:author="Philippe Cornichet" w:date="2021-08-12T15:19:00Z" w:id="2306">
            <w:rPr/>
          </w:rPrChange>
        </w:rPr>
        <w:br/>
      </w:r>
      <w:r w:rsidRPr="00A61C22">
        <w:rPr>
          <w:rStyle w:val="NormalTok"/>
          <w:lang w:val="fr-FR"/>
          <w:rPrChange w:author="Philippe Cornichet" w:date="2021-08-12T15:19:00Z" w:id="2307">
            <w:rPr>
              <w:rStyle w:val="NormalTok"/>
            </w:rPr>
          </w:rPrChange>
        </w:rPr>
        <w:t xml:space="preserve">          })</w:t>
      </w:r>
      <w:r w:rsidRPr="00A61C22">
        <w:rPr>
          <w:rStyle w:val="OperatorTok"/>
          <w:lang w:val="fr-FR"/>
          <w:rPrChange w:author="Philippe Cornichet" w:date="2021-08-12T15:19:00Z" w:id="2308">
            <w:rPr>
              <w:rStyle w:val="OperatorTok"/>
            </w:rPr>
          </w:rPrChange>
        </w:rPr>
        <w:t>;</w:t>
      </w:r>
      <w:r w:rsidRPr="00A61C22">
        <w:rPr>
          <w:lang w:val="fr-FR"/>
          <w:rPrChange w:author="Philippe Cornichet" w:date="2021-08-12T15:19:00Z" w:id="2309">
            <w:rPr/>
          </w:rPrChange>
        </w:rPr>
        <w:br/>
      </w:r>
      <w:r w:rsidRPr="00A61C22">
        <w:rPr>
          <w:rStyle w:val="NormalTok"/>
          <w:lang w:val="fr-FR"/>
          <w:rPrChange w:author="Philippe Cornichet" w:date="2021-08-12T15:19:00Z" w:id="2310">
            <w:rPr>
              <w:rStyle w:val="NormalTok"/>
            </w:rPr>
          </w:rPrChange>
        </w:rPr>
        <w:t>}}}))</w:t>
      </w:r>
      <w:r w:rsidRPr="00A61C22">
        <w:rPr>
          <w:rStyle w:val="OperatorTok"/>
          <w:lang w:val="fr-FR"/>
          <w:rPrChange w:author="Philippe Cornichet" w:date="2021-08-12T15:19:00Z" w:id="2311">
            <w:rPr>
              <w:rStyle w:val="OperatorTok"/>
            </w:rPr>
          </w:rPrChange>
        </w:rPr>
        <w:t>;</w:t>
      </w:r>
    </w:p>
    <w:p w:rsidRPr="00A61C22" w:rsidR="00383E43" w:rsidRDefault="00A61C22" w14:paraId="588FB5BC" w14:textId="77777777">
      <w:pPr>
        <w:pStyle w:val="FirstParagraph"/>
        <w:rPr>
          <w:lang w:val="fr-FR"/>
          <w:rPrChange w:author="Philippe Cornichet" w:date="2021-08-12T15:19:00Z" w:id="2312">
            <w:rPr/>
          </w:rPrChange>
        </w:rPr>
      </w:pPr>
      <w:r w:rsidRPr="00A61C22">
        <w:rPr>
          <w:lang w:val="fr-FR"/>
          <w:rPrChange w:author="Philippe Cornichet" w:date="2021-08-12T15:19:00Z" w:id="2313">
            <w:rPr/>
          </w:rPrChange>
        </w:rPr>
        <w:t>Puis pour travailler avec la session dans le navigateur, je dois créer un cookie unique et l’attribuer au navigateur. Ainsi, chaque fois que le navigateur envoie une demande au serveur avec ce cookie, le serveur s’en souvient et nous n’avons pas à refaire le processus de connexion pour chaque demande. Et la façon dont nous le faisons avec passport.js, c’est en utilisant le sérialiseur de passport dans lequel nous devons mettre l’identifiant de l’utilisateur.</w:t>
      </w:r>
      <w:r w:rsidRPr="00A61C22">
        <w:rPr>
          <w:lang w:val="fr-FR"/>
          <w:rPrChange w:author="Philippe Cornichet" w:date="2021-08-12T15:19:00Z" w:id="2314">
            <w:rPr/>
          </w:rPrChange>
        </w:rPr>
        <w:br/>
      </w:r>
    </w:p>
    <w:p w:rsidRPr="00A61C22" w:rsidR="00383E43" w:rsidRDefault="00A61C22" w14:paraId="1C3BD659" w14:textId="77777777">
      <w:pPr>
        <w:pStyle w:val="SourceCode"/>
        <w:rPr>
          <w:lang w:val="fr-FR"/>
          <w:rPrChange w:author="Philippe Cornichet" w:date="2021-08-12T15:19:00Z" w:id="2315">
            <w:rPr/>
          </w:rPrChange>
        </w:rPr>
      </w:pPr>
      <w:r w:rsidRPr="00A61C22">
        <w:rPr>
          <w:rStyle w:val="VerbatimChar"/>
          <w:lang w:val="fr-FR"/>
          <w:rPrChange w:author="Philippe Cornichet" w:date="2021-08-12T15:19:00Z" w:id="2316">
            <w:rPr>
              <w:rStyle w:val="VerbatimChar"/>
            </w:rPr>
          </w:rPrChange>
        </w:rPr>
        <w:t>// passport-setup.js</w:t>
      </w:r>
      <w:r w:rsidRPr="00A61C22">
        <w:rPr>
          <w:lang w:val="fr-FR"/>
          <w:rPrChange w:author="Philippe Cornichet" w:date="2021-08-12T15:19:00Z" w:id="2317">
            <w:rPr/>
          </w:rPrChange>
        </w:rPr>
        <w:br/>
      </w:r>
      <w:r w:rsidRPr="00A61C22">
        <w:rPr>
          <w:lang w:val="fr-FR"/>
          <w:rPrChange w:author="Philippe Cornichet" w:date="2021-08-12T15:19:00Z" w:id="2318">
            <w:rPr/>
          </w:rPrChange>
        </w:rPr>
        <w:br/>
      </w:r>
      <w:proofErr w:type="gramStart"/>
      <w:r w:rsidRPr="00A61C22">
        <w:rPr>
          <w:rStyle w:val="VerbatimChar"/>
          <w:lang w:val="fr-FR"/>
          <w:rPrChange w:author="Philippe Cornichet" w:date="2021-08-12T15:19:00Z" w:id="2319">
            <w:rPr>
              <w:rStyle w:val="VerbatimChar"/>
            </w:rPr>
          </w:rPrChange>
        </w:rPr>
        <w:t>passport.serializeUser</w:t>
      </w:r>
      <w:proofErr w:type="gramEnd"/>
      <w:r w:rsidRPr="00A61C22">
        <w:rPr>
          <w:rStyle w:val="VerbatimChar"/>
          <w:lang w:val="fr-FR"/>
          <w:rPrChange w:author="Philippe Cornichet" w:date="2021-08-12T15:19:00Z" w:id="2320">
            <w:rPr>
              <w:rStyle w:val="VerbatimChar"/>
            </w:rPr>
          </w:rPrChange>
        </w:rPr>
        <w:t>((user, done) =&gt; {</w:t>
      </w:r>
      <w:r w:rsidRPr="00A61C22">
        <w:rPr>
          <w:lang w:val="fr-FR"/>
          <w:rPrChange w:author="Philippe Cornichet" w:date="2021-08-12T15:19:00Z" w:id="2321">
            <w:rPr/>
          </w:rPrChange>
        </w:rPr>
        <w:br/>
      </w:r>
      <w:r w:rsidRPr="00A61C22">
        <w:rPr>
          <w:rStyle w:val="VerbatimChar"/>
          <w:lang w:val="fr-FR"/>
          <w:rPrChange w:author="Philippe Cornichet" w:date="2021-08-12T15:19:00Z" w:id="2322">
            <w:rPr>
              <w:rStyle w:val="VerbatimChar"/>
            </w:rPr>
          </w:rPrChange>
        </w:rPr>
        <w:t xml:space="preserve">  done(null, user.id);</w:t>
      </w:r>
      <w:r w:rsidRPr="00A61C22">
        <w:rPr>
          <w:lang w:val="fr-FR"/>
          <w:rPrChange w:author="Philippe Cornichet" w:date="2021-08-12T15:19:00Z" w:id="2323">
            <w:rPr/>
          </w:rPrChange>
        </w:rPr>
        <w:br/>
      </w:r>
      <w:r w:rsidRPr="00A61C22">
        <w:rPr>
          <w:rStyle w:val="VerbatimChar"/>
          <w:lang w:val="fr-FR"/>
          <w:rPrChange w:author="Philippe Cornichet" w:date="2021-08-12T15:19:00Z" w:id="2324">
            <w:rPr>
              <w:rStyle w:val="VerbatimChar"/>
            </w:rPr>
          </w:rPrChange>
        </w:rPr>
        <w:t>})</w:t>
      </w:r>
    </w:p>
    <w:p w:rsidRPr="00A61C22" w:rsidR="00383E43" w:rsidRDefault="00A61C22" w14:paraId="3E9AE122" w14:textId="622013F3">
      <w:pPr>
        <w:pStyle w:val="FirstParagraph"/>
        <w:rPr>
          <w:lang w:val="fr-FR"/>
          <w:rPrChange w:author="Philippe Cornichet" w:date="2021-08-12T15:19:00Z" w:id="1244875357">
            <w:rPr/>
          </w:rPrChange>
        </w:rPr>
      </w:pPr>
      <w:proofErr w:type="gramStart"/>
      <w:r w:rsidRPr="0E197015" w:rsidR="00A61C22">
        <w:rPr>
          <w:lang w:val="fr-FR"/>
          <w:rPrChange w:author="Philippe Cornichet" w:date="2021-08-12T15:19:00Z" w:id="1868921141"/>
        </w:rPr>
        <w:t>et</w:t>
      </w:r>
      <w:proofErr w:type="gramEnd"/>
      <w:r w:rsidRPr="0E197015" w:rsidR="00A61C22">
        <w:rPr>
          <w:lang w:val="fr-FR"/>
          <w:rPrChange w:author="Philippe Cornichet" w:date="2021-08-12T15:19:00Z" w:id="1310257050"/>
        </w:rPr>
        <w:t xml:space="preserve"> lorsque l’utilisateur sort de la session, je saisirai cet identifiant et le comparerai avec l’identifiant dans la base de données par le </w:t>
      </w:r>
      <w:proofErr w:type="spellStart"/>
      <w:r w:rsidRPr="0E197015" w:rsidR="00A61C22">
        <w:rPr>
          <w:lang w:val="fr-FR"/>
          <w:rPrChange w:author="Philippe Cornichet" w:date="2021-08-12T15:19:00Z" w:id="142087671"/>
        </w:rPr>
        <w:t>désérialiseur</w:t>
      </w:r>
      <w:proofErr w:type="spellEnd"/>
      <w:r w:rsidRPr="0E197015" w:rsidR="00A61C22">
        <w:rPr>
          <w:lang w:val="fr-FR"/>
          <w:rPrChange w:author="Philippe Cornichet" w:date="2021-08-12T15:19:00Z" w:id="78801508"/>
        </w:rPr>
        <w:t xml:space="preserve"> puis </w:t>
      </w:r>
      <w:del w:author="Tien Thanh Le" w:date="2021-08-13T13:55:21.825Z" w:id="1174884700">
        <w:r w:rsidRPr="0E197015" w:rsidDel="00A61C22">
          <w:rPr>
            <w:lang w:val="fr-FR"/>
            <w:rPrChange w:author="Philippe Cornichet" w:date="2021-08-12T15:19:00Z" w:id="1042888014"/>
          </w:rPr>
          <w:delText>passerái</w:delText>
        </w:r>
      </w:del>
      <w:ins w:author="Tien Thanh Le" w:date="2021-08-13T13:55:21.826Z" w:id="574558288">
        <w:r w:rsidRPr="0E197015" w:rsidR="457C0A83">
          <w:rPr>
            <w:lang w:val="fr-FR"/>
          </w:rPr>
          <w:t>passerai</w:t>
        </w:r>
      </w:ins>
      <w:r w:rsidRPr="0E197015" w:rsidR="00A61C22">
        <w:rPr>
          <w:lang w:val="fr-FR"/>
          <w:rPrChange w:author="Philippe Cornichet" w:date="2021-08-12T15:19:00Z" w:id="315392738"/>
        </w:rPr>
        <w:t xml:space="preserve"> l’</w:t>
      </w:r>
      <w:proofErr w:type="spellStart"/>
      <w:r w:rsidRPr="0E197015" w:rsidR="00A61C22">
        <w:rPr>
          <w:lang w:val="fr-FR"/>
          <w:rPrChange w:author="Philippe Cornichet" w:date="2021-08-12T15:19:00Z" w:id="1833815347"/>
        </w:rPr>
        <w:t>ultilisateur</w:t>
      </w:r>
      <w:proofErr w:type="spellEnd"/>
      <w:r w:rsidRPr="0E197015" w:rsidR="00A61C22">
        <w:rPr>
          <w:lang w:val="fr-FR"/>
          <w:rPrChange w:author="Philippe Cornichet" w:date="2021-08-12T15:19:00Z" w:id="1725453505"/>
        </w:rPr>
        <w:t xml:space="preserve"> dans l’étape suivante.</w:t>
      </w:r>
    </w:p>
    <w:p w:rsidRPr="00A61C22" w:rsidR="00383E43" w:rsidRDefault="00A61C22" w14:paraId="56BBB628" w14:textId="77777777">
      <w:pPr>
        <w:pStyle w:val="SourceCode"/>
        <w:rPr>
          <w:lang w:val="fr-FR"/>
          <w:rPrChange w:author="Philippe Cornichet" w:date="2021-08-12T15:19:00Z" w:id="2328">
            <w:rPr/>
          </w:rPrChange>
        </w:rPr>
      </w:pPr>
      <w:r w:rsidRPr="00A61C22">
        <w:rPr>
          <w:rStyle w:val="VerbatimChar"/>
          <w:lang w:val="fr-FR"/>
          <w:rPrChange w:author="Philippe Cornichet" w:date="2021-08-12T15:19:00Z" w:id="2329">
            <w:rPr>
              <w:rStyle w:val="VerbatimChar"/>
            </w:rPr>
          </w:rPrChange>
        </w:rPr>
        <w:t>// passport-setup.js</w:t>
      </w:r>
      <w:r w:rsidRPr="00A61C22">
        <w:rPr>
          <w:lang w:val="fr-FR"/>
          <w:rPrChange w:author="Philippe Cornichet" w:date="2021-08-12T15:19:00Z" w:id="2330">
            <w:rPr/>
          </w:rPrChange>
        </w:rPr>
        <w:br/>
      </w:r>
      <w:r w:rsidRPr="00A61C22">
        <w:rPr>
          <w:lang w:val="fr-FR"/>
          <w:rPrChange w:author="Philippe Cornichet" w:date="2021-08-12T15:19:00Z" w:id="2331">
            <w:rPr/>
          </w:rPrChange>
        </w:rPr>
        <w:br/>
      </w:r>
      <w:proofErr w:type="gramStart"/>
      <w:r w:rsidRPr="00A61C22">
        <w:rPr>
          <w:rStyle w:val="VerbatimChar"/>
          <w:lang w:val="fr-FR"/>
          <w:rPrChange w:author="Philippe Cornichet" w:date="2021-08-12T15:19:00Z" w:id="2332">
            <w:rPr>
              <w:rStyle w:val="VerbatimChar"/>
            </w:rPr>
          </w:rPrChange>
        </w:rPr>
        <w:t>passport.deserializeUser</w:t>
      </w:r>
      <w:proofErr w:type="gramEnd"/>
      <w:r w:rsidRPr="00A61C22">
        <w:rPr>
          <w:rStyle w:val="VerbatimChar"/>
          <w:lang w:val="fr-FR"/>
          <w:rPrChange w:author="Philippe Cornichet" w:date="2021-08-12T15:19:00Z" w:id="2333">
            <w:rPr>
              <w:rStyle w:val="VerbatimChar"/>
            </w:rPr>
          </w:rPrChange>
        </w:rPr>
        <w:t>((id, done) =&gt; {</w:t>
      </w:r>
      <w:r w:rsidRPr="00A61C22">
        <w:rPr>
          <w:lang w:val="fr-FR"/>
          <w:rPrChange w:author="Philippe Cornichet" w:date="2021-08-12T15:19:00Z" w:id="2334">
            <w:rPr/>
          </w:rPrChange>
        </w:rPr>
        <w:br/>
      </w:r>
      <w:r w:rsidRPr="00A61C22">
        <w:rPr>
          <w:rStyle w:val="VerbatimChar"/>
          <w:lang w:val="fr-FR"/>
          <w:rPrChange w:author="Philippe Cornichet" w:date="2021-08-12T15:19:00Z" w:id="2335">
            <w:rPr>
              <w:rStyle w:val="VerbatimChar"/>
            </w:rPr>
          </w:rPrChange>
        </w:rPr>
        <w:t xml:space="preserve">  for (let i = 0; i &lt; user.length; i++) {</w:t>
      </w:r>
      <w:r w:rsidRPr="00A61C22">
        <w:rPr>
          <w:lang w:val="fr-FR"/>
          <w:rPrChange w:author="Philippe Cornichet" w:date="2021-08-12T15:19:00Z" w:id="2336">
            <w:rPr/>
          </w:rPrChange>
        </w:rPr>
        <w:br/>
      </w:r>
      <w:r w:rsidRPr="00A61C22">
        <w:rPr>
          <w:rStyle w:val="VerbatimChar"/>
          <w:lang w:val="fr-FR"/>
          <w:rPrChange w:author="Philippe Cornichet" w:date="2021-08-12T15:19:00Z" w:id="2337">
            <w:rPr>
              <w:rStyle w:val="VerbatimChar"/>
            </w:rPr>
          </w:rPrChange>
        </w:rPr>
        <w:t xml:space="preserve">    const _user = user[i].id;</w:t>
      </w:r>
      <w:r w:rsidRPr="00A61C22">
        <w:rPr>
          <w:lang w:val="fr-FR"/>
          <w:rPrChange w:author="Philippe Cornichet" w:date="2021-08-12T15:19:00Z" w:id="2338">
            <w:rPr/>
          </w:rPrChange>
        </w:rPr>
        <w:br/>
      </w:r>
      <w:r w:rsidRPr="00A61C22">
        <w:rPr>
          <w:rStyle w:val="VerbatimChar"/>
          <w:lang w:val="fr-FR"/>
          <w:rPrChange w:author="Philippe Cornichet" w:date="2021-08-12T15:19:00Z" w:id="2339">
            <w:rPr>
              <w:rStyle w:val="VerbatimChar"/>
            </w:rPr>
          </w:rPrChange>
        </w:rPr>
        <w:t xml:space="preserve">    if (_user === id) {</w:t>
      </w:r>
      <w:r w:rsidRPr="00A61C22">
        <w:rPr>
          <w:lang w:val="fr-FR"/>
          <w:rPrChange w:author="Philippe Cornichet" w:date="2021-08-12T15:19:00Z" w:id="2340">
            <w:rPr/>
          </w:rPrChange>
        </w:rPr>
        <w:br/>
      </w:r>
      <w:r w:rsidRPr="00A61C22">
        <w:rPr>
          <w:rStyle w:val="VerbatimChar"/>
          <w:lang w:val="fr-FR"/>
          <w:rPrChange w:author="Philippe Cornichet" w:date="2021-08-12T15:19:00Z" w:id="2341">
            <w:rPr>
              <w:rStyle w:val="VerbatimChar"/>
            </w:rPr>
          </w:rPrChange>
        </w:rPr>
        <w:t xml:space="preserve">      done(null, _user);</w:t>
      </w:r>
      <w:r w:rsidRPr="00A61C22">
        <w:rPr>
          <w:lang w:val="fr-FR"/>
          <w:rPrChange w:author="Philippe Cornichet" w:date="2021-08-12T15:19:00Z" w:id="2342">
            <w:rPr/>
          </w:rPrChange>
        </w:rPr>
        <w:br/>
      </w:r>
      <w:r w:rsidRPr="00A61C22">
        <w:rPr>
          <w:rStyle w:val="VerbatimChar"/>
          <w:lang w:val="fr-FR"/>
          <w:rPrChange w:author="Philippe Cornichet" w:date="2021-08-12T15:19:00Z" w:id="2343">
            <w:rPr>
              <w:rStyle w:val="VerbatimChar"/>
            </w:rPr>
          </w:rPrChange>
        </w:rPr>
        <w:t xml:space="preserve">    } else {</w:t>
      </w:r>
      <w:r w:rsidRPr="00A61C22">
        <w:rPr>
          <w:lang w:val="fr-FR"/>
          <w:rPrChange w:author="Philippe Cornichet" w:date="2021-08-12T15:19:00Z" w:id="2344">
            <w:rPr/>
          </w:rPrChange>
        </w:rPr>
        <w:br/>
      </w:r>
      <w:r w:rsidRPr="00A61C22">
        <w:rPr>
          <w:rStyle w:val="VerbatimChar"/>
          <w:lang w:val="fr-FR"/>
          <w:rPrChange w:author="Philippe Cornichet" w:date="2021-08-12T15:19:00Z" w:id="2345">
            <w:rPr>
              <w:rStyle w:val="VerbatimChar"/>
            </w:rPr>
          </w:rPrChange>
        </w:rPr>
        <w:t xml:space="preserve">      false;</w:t>
      </w:r>
      <w:r w:rsidRPr="00A61C22">
        <w:rPr>
          <w:lang w:val="fr-FR"/>
          <w:rPrChange w:author="Philippe Cornichet" w:date="2021-08-12T15:19:00Z" w:id="2346">
            <w:rPr/>
          </w:rPrChange>
        </w:rPr>
        <w:br/>
      </w:r>
      <w:r w:rsidRPr="00A61C22">
        <w:rPr>
          <w:rStyle w:val="VerbatimChar"/>
          <w:lang w:val="fr-FR"/>
          <w:rPrChange w:author="Philippe Cornichet" w:date="2021-08-12T15:19:00Z" w:id="2347">
            <w:rPr>
              <w:rStyle w:val="VerbatimChar"/>
            </w:rPr>
          </w:rPrChange>
        </w:rPr>
        <w:t>}}});</w:t>
      </w:r>
    </w:p>
    <w:p w:rsidRPr="00A61C22" w:rsidR="00383E43" w:rsidRDefault="00A61C22" w14:paraId="7A481071" w14:textId="77777777">
      <w:pPr>
        <w:pStyle w:val="FirstParagraph"/>
        <w:rPr>
          <w:lang w:val="fr-FR"/>
          <w:rPrChange w:author="Philippe Cornichet" w:date="2021-08-12T15:19:00Z" w:id="2348">
            <w:rPr/>
          </w:rPrChange>
        </w:rPr>
      </w:pPr>
      <w:r w:rsidRPr="00A61C22">
        <w:rPr>
          <w:lang w:val="fr-FR"/>
          <w:rPrChange w:author="Philippe Cornichet" w:date="2021-08-12T15:19:00Z" w:id="2349">
            <w:rPr/>
          </w:rPrChange>
        </w:rPr>
        <w:t>Noté que dans mes fonctions, seul l’id utilisateur est sérialisé dans la session, ce qui réduit la quantité de données stockées dans la session.</w:t>
      </w:r>
      <w:r w:rsidRPr="00A61C22">
        <w:rPr>
          <w:lang w:val="fr-FR"/>
          <w:rPrChange w:author="Philippe Cornichet" w:date="2021-08-12T15:19:00Z" w:id="2350">
            <w:rPr/>
          </w:rPrChange>
        </w:rPr>
        <w:br/>
      </w:r>
      <w:r w:rsidRPr="00A61C22">
        <w:rPr>
          <w:lang w:val="fr-FR"/>
          <w:rPrChange w:author="Philippe Cornichet" w:date="2021-08-12T15:19:00Z" w:id="2350">
            <w:rPr/>
          </w:rPrChange>
        </w:rPr>
        <w:t>Puis dans app.js, nous devons exiger l’intégralité de la configuration Passport pour que app.js le sache.</w:t>
      </w:r>
    </w:p>
    <w:p w:rsidRPr="00A61C22" w:rsidR="00383E43" w:rsidRDefault="00A61C22" w14:paraId="39ABBF2E" w14:textId="77777777">
      <w:pPr>
        <w:pStyle w:val="SourceCode"/>
        <w:rPr>
          <w:lang w:val="fr-FR"/>
          <w:rPrChange w:author="Philippe Cornichet" w:date="2021-08-12T15:19:00Z" w:id="2351">
            <w:rPr/>
          </w:rPrChange>
        </w:rPr>
      </w:pPr>
      <w:r w:rsidRPr="00A61C22">
        <w:rPr>
          <w:rStyle w:val="VerbatimChar"/>
          <w:lang w:val="fr-FR"/>
          <w:rPrChange w:author="Philippe Cornichet" w:date="2021-08-12T15:19:00Z" w:id="2352">
            <w:rPr>
              <w:rStyle w:val="VerbatimChar"/>
            </w:rPr>
          </w:rPrChange>
        </w:rPr>
        <w:t>// app.js</w:t>
      </w:r>
      <w:r w:rsidRPr="00A61C22">
        <w:rPr>
          <w:lang w:val="fr-FR"/>
          <w:rPrChange w:author="Philippe Cornichet" w:date="2021-08-12T15:19:00Z" w:id="2353">
            <w:rPr/>
          </w:rPrChange>
        </w:rPr>
        <w:br/>
      </w:r>
      <w:r w:rsidRPr="00A61C22">
        <w:rPr>
          <w:lang w:val="fr-FR"/>
          <w:rPrChange w:author="Philippe Cornichet" w:date="2021-08-12T15:19:00Z" w:id="2354">
            <w:rPr/>
          </w:rPrChange>
        </w:rPr>
        <w:br/>
      </w:r>
      <w:r w:rsidRPr="00A61C22">
        <w:rPr>
          <w:rStyle w:val="VerbatimChar"/>
          <w:lang w:val="fr-FR"/>
          <w:rPrChange w:author="Philippe Cornichet" w:date="2021-08-12T15:19:00Z" w:id="2355">
            <w:rPr>
              <w:rStyle w:val="VerbatimChar"/>
            </w:rPr>
          </w:rPrChange>
        </w:rPr>
        <w:t>require(</w:t>
      </w:r>
      <w:proofErr w:type="gramStart"/>
      <w:r w:rsidRPr="00A61C22">
        <w:rPr>
          <w:rStyle w:val="VerbatimChar"/>
          <w:lang w:val="fr-FR"/>
          <w:rPrChange w:author="Philippe Cornichet" w:date="2021-08-12T15:19:00Z" w:id="2356">
            <w:rPr>
              <w:rStyle w:val="VerbatimChar"/>
            </w:rPr>
          </w:rPrChange>
        </w:rPr>
        <w:t>'./</w:t>
      </w:r>
      <w:proofErr w:type="gramEnd"/>
      <w:r w:rsidRPr="00A61C22">
        <w:rPr>
          <w:rStyle w:val="VerbatimChar"/>
          <w:lang w:val="fr-FR"/>
          <w:rPrChange w:author="Philippe Cornichet" w:date="2021-08-12T15:19:00Z" w:id="2357">
            <w:rPr>
              <w:rStyle w:val="VerbatimChar"/>
            </w:rPr>
          </w:rPrChange>
        </w:rPr>
        <w:t>config/passport-setup');</w:t>
      </w:r>
      <w:r w:rsidRPr="00A61C22">
        <w:rPr>
          <w:lang w:val="fr-FR"/>
          <w:rPrChange w:author="Philippe Cornichet" w:date="2021-08-12T15:19:00Z" w:id="2358">
            <w:rPr/>
          </w:rPrChange>
        </w:rPr>
        <w:br/>
      </w:r>
      <w:r w:rsidRPr="00A61C22">
        <w:rPr>
          <w:rStyle w:val="VerbatimChar"/>
          <w:lang w:val="fr-FR"/>
          <w:rPrChange w:author="Philippe Cornichet" w:date="2021-08-12T15:19:00Z" w:id="2359">
            <w:rPr>
              <w:rStyle w:val="VerbatimChar"/>
            </w:rPr>
          </w:rPrChange>
        </w:rPr>
        <w:t>app.use(passport.initialize());</w:t>
      </w:r>
      <w:r w:rsidRPr="00A61C22">
        <w:rPr>
          <w:lang w:val="fr-FR"/>
          <w:rPrChange w:author="Philippe Cornichet" w:date="2021-08-12T15:19:00Z" w:id="2360">
            <w:rPr/>
          </w:rPrChange>
        </w:rPr>
        <w:br/>
      </w:r>
      <w:r w:rsidRPr="00A61C22">
        <w:rPr>
          <w:rStyle w:val="VerbatimChar"/>
          <w:lang w:val="fr-FR"/>
          <w:rPrChange w:author="Philippe Cornichet" w:date="2021-08-12T15:19:00Z" w:id="2361">
            <w:rPr>
              <w:rStyle w:val="VerbatimChar"/>
            </w:rPr>
          </w:rPrChange>
        </w:rPr>
        <w:t>app.use(passport.session());</w:t>
      </w:r>
    </w:p>
    <w:p w:rsidRPr="00A61C22" w:rsidR="00383E43" w:rsidRDefault="00A61C22" w14:paraId="0CD21291" w14:textId="77777777">
      <w:pPr>
        <w:pStyle w:val="FirstParagraph"/>
        <w:rPr>
          <w:lang w:val="fr-FR"/>
          <w:rPrChange w:author="Philippe Cornichet" w:date="2021-08-12T15:19:00Z" w:id="2362">
            <w:rPr/>
          </w:rPrChange>
        </w:rPr>
      </w:pPr>
      <w:r w:rsidRPr="00A61C22">
        <w:rPr>
          <w:lang w:val="fr-FR"/>
          <w:rPrChange w:author="Philippe Cornichet" w:date="2021-08-12T15:19:00Z" w:id="2363">
            <w:rPr/>
          </w:rPrChange>
        </w:rPr>
        <w:lastRenderedPageBreak/>
        <w:t>Une fois que nous avons intégré avec succès la stratégie d’authentification, nous devons maintenant trouver un moyen de protéger les informations du compte utilisateur lorsqu’elles sont enregistrées dans la base de données.</w:t>
      </w:r>
    </w:p>
    <w:p w:rsidRPr="00A61C22" w:rsidR="00383E43" w:rsidRDefault="00A61C22" w14:paraId="721F09C2" w14:textId="77777777">
      <w:pPr>
        <w:pStyle w:val="Heading4"/>
        <w:rPr>
          <w:lang w:val="fr-FR"/>
          <w:rPrChange w:author="Philippe Cornichet" w:date="2021-08-12T15:19:00Z" w:id="2364">
            <w:rPr/>
          </w:rPrChange>
        </w:rPr>
      </w:pPr>
      <w:bookmarkStart w:name="fonction-crypto-usernamepassword" w:id="2365"/>
      <w:bookmarkEnd w:id="2156"/>
      <w:r w:rsidRPr="00A61C22">
        <w:rPr>
          <w:lang w:val="fr-FR"/>
          <w:rPrChange w:author="Philippe Cornichet" w:date="2021-08-12T15:19:00Z" w:id="2366">
            <w:rPr/>
          </w:rPrChange>
        </w:rPr>
        <w:t>Fonction crypto username/password</w:t>
      </w:r>
    </w:p>
    <w:p w:rsidRPr="00A61C22" w:rsidR="00383E43" w:rsidRDefault="00A61C22" w14:paraId="2BC64373" w14:textId="77777777">
      <w:pPr>
        <w:pStyle w:val="FirstParagraph"/>
        <w:rPr>
          <w:lang w:val="fr-FR"/>
          <w:rPrChange w:author="Philippe Cornichet" w:date="2021-08-12T15:19:00Z" w:id="2367">
            <w:rPr/>
          </w:rPrChange>
        </w:rPr>
      </w:pPr>
      <w:r w:rsidRPr="00A61C22">
        <w:rPr>
          <w:lang w:val="fr-FR"/>
          <w:rPrChange w:author="Philippe Cornichet" w:date="2021-08-12T15:19:00Z" w:id="2368">
            <w:rPr/>
          </w:rPrChange>
        </w:rPr>
        <w:br/>
      </w:r>
    </w:p>
    <w:p w:rsidRPr="00A61C22" w:rsidR="00383E43" w:rsidRDefault="00A61C22" w14:paraId="701662E0" w14:textId="77777777">
      <w:pPr>
        <w:pStyle w:val="CaptionedFigure"/>
        <w:rPr>
          <w:lang w:val="fr-FR"/>
          <w:rPrChange w:author="Philippe Cornichet" w:date="2021-08-12T15:19:00Z" w:id="2369">
            <w:rPr/>
          </w:rPrChange>
        </w:rPr>
      </w:pPr>
      <w:r w:rsidRPr="00A61C22">
        <w:rPr>
          <w:noProof/>
          <w:lang w:val="fr-FR"/>
          <w:rPrChange w:author="Philippe Cornichet" w:date="2021-08-12T15:19:00Z" w:id="2370">
            <w:rPr>
              <w:noProof/>
            </w:rPr>
          </w:rPrChange>
        </w:rPr>
        <w:drawing>
          <wp:inline distT="0" distB="0" distL="0" distR="0" wp14:anchorId="213B29AA" wp14:editId="75BA148E">
            <wp:extent cx="2146263" cy="1799999"/>
            <wp:effectExtent l="0" t="0" r="0" b="0"/>
            <wp:docPr id="21" name="Picture" descr="Intégration du fonction crypto username/password"/>
            <wp:cNvGraphicFramePr/>
            <a:graphic xmlns:a="http://schemas.openxmlformats.org/drawingml/2006/main">
              <a:graphicData uri="http://schemas.openxmlformats.org/drawingml/2006/picture">
                <pic:pic xmlns:pic="http://schemas.openxmlformats.org/drawingml/2006/picture">
                  <pic:nvPicPr>
                    <pic:cNvPr id="0" name="Picture" descr="img/Crypto mdp/local-password-crypto.png"/>
                    <pic:cNvPicPr>
                      <a:picLocks noChangeAspect="1" noChangeArrowheads="1"/>
                    </pic:cNvPicPr>
                  </pic:nvPicPr>
                  <pic:blipFill>
                    <a:blip r:embed="rId27"/>
                    <a:stretch>
                      <a:fillRect/>
                    </a:stretch>
                  </pic:blipFill>
                  <pic:spPr bwMode="auto">
                    <a:xfrm>
                      <a:off x="0" y="0"/>
                      <a:ext cx="2146263" cy="1799999"/>
                    </a:xfrm>
                    <a:prstGeom prst="rect">
                      <a:avLst/>
                    </a:prstGeom>
                    <a:noFill/>
                    <a:ln w="9525">
                      <a:noFill/>
                      <a:headEnd/>
                      <a:tailEnd/>
                    </a:ln>
                  </pic:spPr>
                </pic:pic>
              </a:graphicData>
            </a:graphic>
          </wp:inline>
        </w:drawing>
      </w:r>
    </w:p>
    <w:p w:rsidRPr="00A61C22" w:rsidR="00383E43" w:rsidRDefault="00A61C22" w14:paraId="25DC0BE2" w14:textId="77777777">
      <w:pPr>
        <w:pStyle w:val="ImageCaption"/>
        <w:rPr>
          <w:lang w:val="fr-FR"/>
          <w:rPrChange w:author="Philippe Cornichet" w:date="2021-08-12T15:19:00Z" w:id="2371">
            <w:rPr/>
          </w:rPrChange>
        </w:rPr>
      </w:pPr>
      <w:bookmarkStart w:name="fig16" w:id="2372"/>
      <w:r w:rsidRPr="00A61C22">
        <w:rPr>
          <w:lang w:val="fr-FR"/>
          <w:rPrChange w:author="Philippe Cornichet" w:date="2021-08-12T15:19:00Z" w:id="2373">
            <w:rPr/>
          </w:rPrChange>
        </w:rPr>
        <w:t>Figure </w:t>
      </w:r>
      <w:r w:rsidRPr="00A61C22">
        <w:rPr>
          <w:lang w:val="fr-FR"/>
          <w:rPrChange w:author="Philippe Cornichet" w:date="2021-08-12T15:19:00Z" w:id="2374">
            <w:rPr/>
          </w:rPrChange>
        </w:rPr>
        <w:fldChar w:fldCharType="begin"/>
      </w:r>
      <w:r w:rsidRPr="00A61C22">
        <w:rPr>
          <w:lang w:val="fr-FR"/>
          <w:rPrChange w:author="Philippe Cornichet" w:date="2021-08-12T15:19:00Z" w:id="2375">
            <w:rPr/>
          </w:rPrChange>
        </w:rPr>
        <w:instrText xml:space="preserve">SEQ Figure \* ARABIC </w:instrText>
      </w:r>
      <w:r w:rsidRPr="00A61C22">
        <w:rPr>
          <w:lang w:val="fr-FR"/>
          <w:rPrChange w:author="Philippe Cornichet" w:date="2021-08-12T15:19:00Z" w:id="2376">
            <w:rPr/>
          </w:rPrChange>
        </w:rPr>
        <w:fldChar w:fldCharType="separate"/>
      </w:r>
      <w:r w:rsidRPr="00A61C22">
        <w:rPr>
          <w:lang w:val="fr-FR"/>
          <w:rPrChange w:author="Philippe Cornichet" w:date="2021-08-12T15:19:00Z" w:id="2377">
            <w:rPr/>
          </w:rPrChange>
        </w:rPr>
        <w:t>16</w:t>
      </w:r>
      <w:r w:rsidRPr="00A61C22">
        <w:rPr>
          <w:lang w:val="fr-FR"/>
          <w:rPrChange w:author="Philippe Cornichet" w:date="2021-08-12T15:19:00Z" w:id="2378">
            <w:rPr/>
          </w:rPrChange>
        </w:rPr>
        <w:fldChar w:fldCharType="end"/>
      </w:r>
      <w:r w:rsidRPr="00A61C22">
        <w:rPr>
          <w:lang w:val="fr-FR"/>
          <w:rPrChange w:author="Philippe Cornichet" w:date="2021-08-12T15:19:00Z" w:id="2379">
            <w:rPr/>
          </w:rPrChange>
        </w:rPr>
        <w:t xml:space="preserve">: </w:t>
      </w:r>
      <w:bookmarkEnd w:id="2372"/>
      <w:r w:rsidRPr="00A61C22">
        <w:rPr>
          <w:lang w:val="fr-FR"/>
          <w:rPrChange w:author="Philippe Cornichet" w:date="2021-08-12T15:19:00Z" w:id="2380">
            <w:rPr/>
          </w:rPrChange>
        </w:rPr>
        <w:t>Intégration du fonction crypto username/password</w:t>
      </w:r>
    </w:p>
    <w:p w:rsidRPr="00A61C22" w:rsidR="00383E43" w:rsidRDefault="00A61C22" w14:paraId="05C0B525" w14:textId="61990652">
      <w:pPr>
        <w:pStyle w:val="BodyText"/>
        <w:rPr>
          <w:lang w:val="fr-FR"/>
          <w:rPrChange w:author="Philippe Cornichet" w:date="2021-08-12T15:19:00Z" w:id="1281176472">
            <w:rPr/>
          </w:rPrChange>
        </w:rPr>
      </w:pPr>
      <w:r w:rsidRPr="0E197015" w:rsidR="00A61C22">
        <w:rPr>
          <w:lang w:val="fr-FR"/>
          <w:rPrChange w:author="Philippe Cornichet" w:date="2021-08-12T15:19:00Z" w:id="1869139336"/>
        </w:rPr>
        <w:t>Il y a deux fonctions pour cela, une est de générer un mot de passe crypté et 2 est de vérifier le mot de passe.</w:t>
      </w:r>
      <w:r>
        <w:br/>
      </w:r>
      <w:r w:rsidRPr="0E197015" w:rsidR="00A61C22">
        <w:rPr>
          <w:lang w:val="fr-FR"/>
          <w:rPrChange w:author="Philippe Cornichet" w:date="2021-08-12T15:19:00Z" w:id="75189076"/>
        </w:rPr>
        <w:t xml:space="preserve">La fonction de </w:t>
      </w:r>
      <w:del w:author="Tien Thanh Le" w:date="2021-08-13T13:55:32.786Z" w:id="1688784352">
        <w:r w:rsidRPr="0E197015" w:rsidDel="00A61C22">
          <w:rPr>
            <w:lang w:val="fr-FR"/>
            <w:rPrChange w:author="Philippe Cornichet" w:date="2021-08-12T15:19:00Z" w:id="384804886"/>
          </w:rPr>
          <w:delText>générerati</w:delText>
        </w:r>
        <w:r w:rsidRPr="0E197015" w:rsidDel="00A61C22">
          <w:rPr>
            <w:lang w:val="fr-FR"/>
            <w:rPrChange w:author="Philippe Cornichet" w:date="2021-08-12T15:19:00Z" w:id="994823929"/>
          </w:rPr>
          <w:delText>on</w:delText>
        </w:r>
      </w:del>
      <w:ins w:author="Tien Thanh Le" w:date="2021-08-13T13:55:32.787Z" w:id="80301286">
        <w:r w:rsidRPr="0E197015" w:rsidR="28A1A37A">
          <w:rPr>
            <w:lang w:val="fr-FR"/>
          </w:rPr>
          <w:t>génération</w:t>
        </w:r>
      </w:ins>
      <w:r w:rsidRPr="0E197015" w:rsidR="00A61C22">
        <w:rPr>
          <w:lang w:val="fr-FR"/>
          <w:rPrChange w:author="Philippe Cornichet" w:date="2021-08-12T15:19:00Z" w:id="369392754"/>
        </w:rPr>
        <w:t xml:space="preserve"> prendra le mot de passe d’origine entré du côté de l’utilisateur et un "</w:t>
      </w:r>
      <w:proofErr w:type="spellStart"/>
      <w:r w:rsidRPr="0E197015" w:rsidR="00A61C22">
        <w:rPr>
          <w:lang w:val="fr-FR"/>
          <w:rPrChange w:author="Philippe Cornichet" w:date="2021-08-12T15:19:00Z" w:id="1486485060"/>
        </w:rPr>
        <w:t>salt</w:t>
      </w:r>
      <w:proofErr w:type="spellEnd"/>
      <w:r w:rsidRPr="0E197015" w:rsidR="00A61C22">
        <w:rPr>
          <w:lang w:val="fr-FR"/>
          <w:rPrChange w:author="Philippe Cornichet" w:date="2021-08-12T15:19:00Z" w:id="565966182"/>
        </w:rPr>
        <w:t xml:space="preserve">" est généré au hasard dans la bibliothèque de </w:t>
      </w:r>
      <w:del w:author="Tien Thanh Le" w:date="2021-08-13T13:55:36.186Z" w:id="56554828">
        <w:r w:rsidRPr="0E197015" w:rsidDel="00A61C22">
          <w:rPr>
            <w:lang w:val="fr-FR"/>
            <w:rPrChange w:author="Philippe Cornichet" w:date="2021-08-12T15:19:00Z" w:id="411475692"/>
          </w:rPr>
          <w:delText>crytographie</w:delText>
        </w:r>
      </w:del>
      <w:ins w:author="Tien Thanh Le" w:date="2021-08-13T13:55:36.187Z" w:id="1904343866">
        <w:r w:rsidRPr="0E197015" w:rsidR="45D47CFE">
          <w:rPr>
            <w:lang w:val="fr-FR"/>
          </w:rPr>
          <w:t>cryptographie</w:t>
        </w:r>
      </w:ins>
      <w:r w:rsidRPr="0E197015" w:rsidR="00A61C22">
        <w:rPr>
          <w:lang w:val="fr-FR"/>
          <w:rPrChange w:author="Philippe Cornichet" w:date="2021-08-12T15:19:00Z" w:id="392845305"/>
        </w:rPr>
        <w:t xml:space="preserve"> de Node.js. En utilisant la méthode de cryptage, pbkdf2 je génère donc le mot de passe crypté "</w:t>
      </w:r>
      <w:proofErr w:type="spellStart"/>
      <w:r w:rsidRPr="0E197015" w:rsidR="00A61C22">
        <w:rPr>
          <w:lang w:val="fr-FR"/>
          <w:rPrChange w:author="Philippe Cornichet" w:date="2021-08-12T15:19:00Z" w:id="1788250925"/>
        </w:rPr>
        <w:t>genHash</w:t>
      </w:r>
      <w:proofErr w:type="spellEnd"/>
      <w:r w:rsidRPr="0E197015" w:rsidR="00A61C22">
        <w:rPr>
          <w:lang w:val="fr-FR"/>
          <w:rPrChange w:author="Philippe Cornichet" w:date="2021-08-12T15:19:00Z" w:id="1409247103"/>
        </w:rPr>
        <w:t>".</w:t>
      </w:r>
    </w:p>
    <w:p w:rsidRPr="00A61C22" w:rsidR="00383E43" w:rsidRDefault="00A61C22" w14:paraId="4CF21053" w14:textId="77777777">
      <w:pPr>
        <w:pStyle w:val="SourceCode"/>
        <w:rPr>
          <w:lang w:val="fr-FR"/>
          <w:rPrChange w:author="Philippe Cornichet" w:date="2021-08-12T15:19:00Z" w:id="2384">
            <w:rPr/>
          </w:rPrChange>
        </w:rPr>
      </w:pPr>
      <w:r w:rsidRPr="00A61C22">
        <w:rPr>
          <w:rStyle w:val="VerbatimChar"/>
          <w:lang w:val="fr-FR"/>
          <w:rPrChange w:author="Philippe Cornichet" w:date="2021-08-12T15:19:00Z" w:id="2385">
            <w:rPr>
              <w:rStyle w:val="VerbatimChar"/>
            </w:rPr>
          </w:rPrChange>
        </w:rPr>
        <w:t>// lib/passportUtils.js</w:t>
      </w:r>
      <w:r w:rsidRPr="00A61C22">
        <w:rPr>
          <w:lang w:val="fr-FR"/>
          <w:rPrChange w:author="Philippe Cornichet" w:date="2021-08-12T15:19:00Z" w:id="2386">
            <w:rPr/>
          </w:rPrChange>
        </w:rPr>
        <w:br/>
      </w:r>
      <w:r w:rsidRPr="00A61C22">
        <w:rPr>
          <w:lang w:val="fr-FR"/>
          <w:rPrChange w:author="Philippe Cornichet" w:date="2021-08-12T15:19:00Z" w:id="2387">
            <w:rPr/>
          </w:rPrChange>
        </w:rPr>
        <w:br/>
      </w:r>
      <w:r w:rsidRPr="00A61C22">
        <w:rPr>
          <w:rStyle w:val="VerbatimChar"/>
          <w:lang w:val="fr-FR"/>
          <w:rPrChange w:author="Philippe Cornichet" w:date="2021-08-12T15:19:00Z" w:id="2388">
            <w:rPr>
              <w:rStyle w:val="VerbatimChar"/>
            </w:rPr>
          </w:rPrChange>
        </w:rPr>
        <w:t>const crypto = require('crypto'</w:t>
      </w:r>
      <w:proofErr w:type="gramStart"/>
      <w:r w:rsidRPr="00A61C22">
        <w:rPr>
          <w:rStyle w:val="VerbatimChar"/>
          <w:lang w:val="fr-FR"/>
          <w:rPrChange w:author="Philippe Cornichet" w:date="2021-08-12T15:19:00Z" w:id="2389">
            <w:rPr>
              <w:rStyle w:val="VerbatimChar"/>
            </w:rPr>
          </w:rPrChange>
        </w:rPr>
        <w:t>);</w:t>
      </w:r>
      <w:proofErr w:type="gramEnd"/>
      <w:r w:rsidRPr="00A61C22">
        <w:rPr>
          <w:lang w:val="fr-FR"/>
          <w:rPrChange w:author="Philippe Cornichet" w:date="2021-08-12T15:19:00Z" w:id="2390">
            <w:rPr/>
          </w:rPrChange>
        </w:rPr>
        <w:br/>
      </w:r>
      <w:r w:rsidRPr="00A61C22">
        <w:rPr>
          <w:lang w:val="fr-FR"/>
          <w:rPrChange w:author="Philippe Cornichet" w:date="2021-08-12T15:19:00Z" w:id="2391">
            <w:rPr/>
          </w:rPrChange>
        </w:rPr>
        <w:br/>
      </w:r>
      <w:r w:rsidRPr="00A61C22">
        <w:rPr>
          <w:rStyle w:val="VerbatimChar"/>
          <w:lang w:val="fr-FR"/>
          <w:rPrChange w:author="Philippe Cornichet" w:date="2021-08-12T15:19:00Z" w:id="2392">
            <w:rPr>
              <w:rStyle w:val="VerbatimChar"/>
            </w:rPr>
          </w:rPrChange>
        </w:rPr>
        <w:t>function genPassword(password) {</w:t>
      </w:r>
      <w:r w:rsidRPr="00A61C22">
        <w:rPr>
          <w:lang w:val="fr-FR"/>
          <w:rPrChange w:author="Philippe Cornichet" w:date="2021-08-12T15:19:00Z" w:id="2393">
            <w:rPr/>
          </w:rPrChange>
        </w:rPr>
        <w:br/>
      </w:r>
      <w:r w:rsidRPr="00A61C22">
        <w:rPr>
          <w:rStyle w:val="VerbatimChar"/>
          <w:lang w:val="fr-FR"/>
          <w:rPrChange w:author="Philippe Cornichet" w:date="2021-08-12T15:19:00Z" w:id="2394">
            <w:rPr>
              <w:rStyle w:val="VerbatimChar"/>
            </w:rPr>
          </w:rPrChange>
        </w:rPr>
        <w:t xml:space="preserve">  // Generate random salt using cryto lib</w:t>
      </w:r>
      <w:r w:rsidRPr="00A61C22">
        <w:rPr>
          <w:lang w:val="fr-FR"/>
          <w:rPrChange w:author="Philippe Cornichet" w:date="2021-08-12T15:19:00Z" w:id="2395">
            <w:rPr/>
          </w:rPrChange>
        </w:rPr>
        <w:br/>
      </w:r>
      <w:r w:rsidRPr="00A61C22">
        <w:rPr>
          <w:rStyle w:val="VerbatimChar"/>
          <w:lang w:val="fr-FR"/>
          <w:rPrChange w:author="Philippe Cornichet" w:date="2021-08-12T15:19:00Z" w:id="2396">
            <w:rPr>
              <w:rStyle w:val="VerbatimChar"/>
            </w:rPr>
          </w:rPrChange>
        </w:rPr>
        <w:t xml:space="preserve">  var salt = crypto.randomBytes(32).toString('hex');</w:t>
      </w:r>
      <w:r w:rsidRPr="00A61C22">
        <w:rPr>
          <w:lang w:val="fr-FR"/>
          <w:rPrChange w:author="Philippe Cornichet" w:date="2021-08-12T15:19:00Z" w:id="2397">
            <w:rPr/>
          </w:rPrChange>
        </w:rPr>
        <w:br/>
      </w:r>
      <w:r w:rsidRPr="00A61C22">
        <w:rPr>
          <w:rStyle w:val="VerbatimChar"/>
          <w:lang w:val="fr-FR"/>
          <w:rPrChange w:author="Philippe Cornichet" w:date="2021-08-12T15:19:00Z" w:id="2398">
            <w:rPr>
              <w:rStyle w:val="VerbatimChar"/>
            </w:rPr>
          </w:rPrChange>
        </w:rPr>
        <w:t xml:space="preserve">  // Cryto method : pbkdf2, num of iterations: 1000, hash size : 64, hash func using : sha512</w:t>
      </w:r>
      <w:r w:rsidRPr="00A61C22">
        <w:rPr>
          <w:lang w:val="fr-FR"/>
          <w:rPrChange w:author="Philippe Cornichet" w:date="2021-08-12T15:19:00Z" w:id="2399">
            <w:rPr/>
          </w:rPrChange>
        </w:rPr>
        <w:br/>
      </w:r>
      <w:r w:rsidRPr="00A61C22">
        <w:rPr>
          <w:rStyle w:val="VerbatimChar"/>
          <w:lang w:val="fr-FR"/>
          <w:rPrChange w:author="Philippe Cornichet" w:date="2021-08-12T15:19:00Z" w:id="2400">
            <w:rPr>
              <w:rStyle w:val="VerbatimChar"/>
            </w:rPr>
          </w:rPrChange>
        </w:rPr>
        <w:t xml:space="preserve">  var genHash = crypto</w:t>
      </w:r>
      <w:r w:rsidRPr="00A61C22">
        <w:rPr>
          <w:lang w:val="fr-FR"/>
          <w:rPrChange w:author="Philippe Cornichet" w:date="2021-08-12T15:19:00Z" w:id="2401">
            <w:rPr/>
          </w:rPrChange>
        </w:rPr>
        <w:br/>
      </w:r>
      <w:r w:rsidRPr="00A61C22">
        <w:rPr>
          <w:rStyle w:val="VerbatimChar"/>
          <w:lang w:val="fr-FR"/>
          <w:rPrChange w:author="Philippe Cornichet" w:date="2021-08-12T15:19:00Z" w:id="2402">
            <w:rPr>
              <w:rStyle w:val="VerbatimChar"/>
            </w:rPr>
          </w:rPrChange>
        </w:rPr>
        <w:t xml:space="preserve">    .pbkdf2Sync(password, salt, 10000, 64, 'sha512')</w:t>
      </w:r>
      <w:r w:rsidRPr="00A61C22">
        <w:rPr>
          <w:lang w:val="fr-FR"/>
          <w:rPrChange w:author="Philippe Cornichet" w:date="2021-08-12T15:19:00Z" w:id="2403">
            <w:rPr/>
          </w:rPrChange>
        </w:rPr>
        <w:br/>
      </w:r>
      <w:r w:rsidRPr="00A61C22">
        <w:rPr>
          <w:rStyle w:val="VerbatimChar"/>
          <w:lang w:val="fr-FR"/>
          <w:rPrChange w:author="Philippe Cornichet" w:date="2021-08-12T15:19:00Z" w:id="2404">
            <w:rPr>
              <w:rStyle w:val="VerbatimChar"/>
            </w:rPr>
          </w:rPrChange>
        </w:rPr>
        <w:t xml:space="preserve">    .toString('hex'); </w:t>
      </w:r>
      <w:r w:rsidRPr="00A61C22">
        <w:rPr>
          <w:lang w:val="fr-FR"/>
          <w:rPrChange w:author="Philippe Cornichet" w:date="2021-08-12T15:19:00Z" w:id="2405">
            <w:rPr/>
          </w:rPrChange>
        </w:rPr>
        <w:br/>
      </w:r>
      <w:r w:rsidRPr="00A61C22">
        <w:rPr>
          <w:rStyle w:val="VerbatimChar"/>
          <w:lang w:val="fr-FR"/>
          <w:rPrChange w:author="Philippe Cornichet" w:date="2021-08-12T15:19:00Z" w:id="2406">
            <w:rPr>
              <w:rStyle w:val="VerbatimChar"/>
            </w:rPr>
          </w:rPrChange>
        </w:rPr>
        <w:t xml:space="preserve">  return {</w:t>
      </w:r>
      <w:r w:rsidRPr="00A61C22">
        <w:rPr>
          <w:lang w:val="fr-FR"/>
          <w:rPrChange w:author="Philippe Cornichet" w:date="2021-08-12T15:19:00Z" w:id="2407">
            <w:rPr/>
          </w:rPrChange>
        </w:rPr>
        <w:br/>
      </w:r>
      <w:r w:rsidRPr="00A61C22">
        <w:rPr>
          <w:rStyle w:val="VerbatimChar"/>
          <w:lang w:val="fr-FR"/>
          <w:rPrChange w:author="Philippe Cornichet" w:date="2021-08-12T15:19:00Z" w:id="2408">
            <w:rPr>
              <w:rStyle w:val="VerbatimChar"/>
            </w:rPr>
          </w:rPrChange>
        </w:rPr>
        <w:t xml:space="preserve">    salt: salt,</w:t>
      </w:r>
      <w:r w:rsidRPr="00A61C22">
        <w:rPr>
          <w:lang w:val="fr-FR"/>
          <w:rPrChange w:author="Philippe Cornichet" w:date="2021-08-12T15:19:00Z" w:id="2409">
            <w:rPr/>
          </w:rPrChange>
        </w:rPr>
        <w:br/>
      </w:r>
      <w:r w:rsidRPr="00A61C22">
        <w:rPr>
          <w:rStyle w:val="VerbatimChar"/>
          <w:lang w:val="fr-FR"/>
          <w:rPrChange w:author="Philippe Cornichet" w:date="2021-08-12T15:19:00Z" w:id="2410">
            <w:rPr>
              <w:rStyle w:val="VerbatimChar"/>
            </w:rPr>
          </w:rPrChange>
        </w:rPr>
        <w:t xml:space="preserve">    hash: genHash,</w:t>
      </w:r>
      <w:r w:rsidRPr="00A61C22">
        <w:rPr>
          <w:lang w:val="fr-FR"/>
          <w:rPrChange w:author="Philippe Cornichet" w:date="2021-08-12T15:19:00Z" w:id="2411">
            <w:rPr/>
          </w:rPrChange>
        </w:rPr>
        <w:br/>
      </w:r>
      <w:r w:rsidRPr="00A61C22">
        <w:rPr>
          <w:rStyle w:val="VerbatimChar"/>
          <w:lang w:val="fr-FR"/>
          <w:rPrChange w:author="Philippe Cornichet" w:date="2021-08-12T15:19:00Z" w:id="2412">
            <w:rPr>
              <w:rStyle w:val="VerbatimChar"/>
            </w:rPr>
          </w:rPrChange>
        </w:rPr>
        <w:t>};}</w:t>
      </w:r>
    </w:p>
    <w:p w:rsidRPr="00A61C22" w:rsidR="00383E43" w:rsidRDefault="00A61C22" w14:paraId="7D692FB8" w14:textId="77777777">
      <w:pPr>
        <w:pStyle w:val="FirstParagraph"/>
        <w:rPr>
          <w:lang w:val="fr-FR"/>
          <w:rPrChange w:author="Philippe Cornichet" w:date="2021-08-12T15:19:00Z" w:id="2413">
            <w:rPr/>
          </w:rPrChange>
        </w:rPr>
      </w:pPr>
      <w:r w:rsidRPr="00A61C22">
        <w:rPr>
          <w:lang w:val="fr-FR"/>
          <w:rPrChange w:author="Philippe Cornichet" w:date="2021-08-12T15:19:00Z" w:id="2414">
            <w:rPr/>
          </w:rPrChange>
        </w:rPr>
        <w:t xml:space="preserve">La fonction de vérification, lorsque l’utilisateur se connecte à son compte, la fonction obtiendra le mot de passe entré, puis elle récupère le sel de l’enregistrement de l’utilisateur dans la base de données (je peux le faire en vérifiant le nom d’utilisateur dans la fonction d’authentification de la route POST/login). Ensuite, en utilisant la même méthode de </w:t>
      </w:r>
      <w:r w:rsidRPr="00A61C22">
        <w:rPr>
          <w:lang w:val="fr-FR"/>
          <w:rPrChange w:author="Philippe Cornichet" w:date="2021-08-12T15:19:00Z" w:id="2415">
            <w:rPr/>
          </w:rPrChange>
        </w:rPr>
        <w:lastRenderedPageBreak/>
        <w:t>chiffrement pbkdf2, je crée un nouveau mot de passe de hachage et le compare avec le mot de passe dans la base de données.</w:t>
      </w:r>
    </w:p>
    <w:p w:rsidRPr="00A61C22" w:rsidR="00383E43" w:rsidRDefault="00A61C22" w14:paraId="47589171" w14:textId="77777777">
      <w:pPr>
        <w:pStyle w:val="SourceCode"/>
        <w:rPr>
          <w:lang w:val="fr-FR"/>
          <w:rPrChange w:author="Philippe Cornichet" w:date="2021-08-12T15:19:00Z" w:id="2416">
            <w:rPr/>
          </w:rPrChange>
        </w:rPr>
      </w:pPr>
      <w:r w:rsidRPr="00A61C22">
        <w:rPr>
          <w:rStyle w:val="CommentTok"/>
          <w:lang w:val="fr-FR"/>
          <w:rPrChange w:author="Philippe Cornichet" w:date="2021-08-12T15:19:00Z" w:id="2417">
            <w:rPr>
              <w:rStyle w:val="CommentTok"/>
            </w:rPr>
          </w:rPrChange>
        </w:rPr>
        <w:t>// lib/passportUtils.js</w:t>
      </w:r>
      <w:r w:rsidRPr="00A61C22">
        <w:rPr>
          <w:lang w:val="fr-FR"/>
          <w:rPrChange w:author="Philippe Cornichet" w:date="2021-08-12T15:19:00Z" w:id="2418">
            <w:rPr/>
          </w:rPrChange>
        </w:rPr>
        <w:br/>
      </w:r>
      <w:r w:rsidRPr="00A61C22">
        <w:rPr>
          <w:lang w:val="fr-FR"/>
          <w:rPrChange w:author="Philippe Cornichet" w:date="2021-08-12T15:19:00Z" w:id="2419">
            <w:rPr/>
          </w:rPrChange>
        </w:rPr>
        <w:br/>
      </w:r>
      <w:r w:rsidRPr="00A61C22">
        <w:rPr>
          <w:rStyle w:val="KeywordTok"/>
          <w:lang w:val="fr-FR"/>
          <w:rPrChange w:author="Philippe Cornichet" w:date="2021-08-12T15:19:00Z" w:id="2420">
            <w:rPr>
              <w:rStyle w:val="KeywordTok"/>
            </w:rPr>
          </w:rPrChange>
        </w:rPr>
        <w:t>function</w:t>
      </w:r>
      <w:r w:rsidRPr="00A61C22">
        <w:rPr>
          <w:rStyle w:val="NormalTok"/>
          <w:lang w:val="fr-FR"/>
          <w:rPrChange w:author="Philippe Cornichet" w:date="2021-08-12T15:19:00Z" w:id="2421">
            <w:rPr>
              <w:rStyle w:val="NormalTok"/>
            </w:rPr>
          </w:rPrChange>
        </w:rPr>
        <w:t xml:space="preserve"> </w:t>
      </w:r>
      <w:proofErr w:type="gramStart"/>
      <w:r w:rsidRPr="00A61C22">
        <w:rPr>
          <w:rStyle w:val="FunctionTok"/>
          <w:lang w:val="fr-FR"/>
          <w:rPrChange w:author="Philippe Cornichet" w:date="2021-08-12T15:19:00Z" w:id="2422">
            <w:rPr>
              <w:rStyle w:val="FunctionTok"/>
            </w:rPr>
          </w:rPrChange>
        </w:rPr>
        <w:t>validPassword</w:t>
      </w:r>
      <w:r w:rsidRPr="00A61C22">
        <w:rPr>
          <w:rStyle w:val="NormalTok"/>
          <w:lang w:val="fr-FR"/>
          <w:rPrChange w:author="Philippe Cornichet" w:date="2021-08-12T15:19:00Z" w:id="2423">
            <w:rPr>
              <w:rStyle w:val="NormalTok"/>
            </w:rPr>
          </w:rPrChange>
        </w:rPr>
        <w:t>(</w:t>
      </w:r>
      <w:proofErr w:type="gramEnd"/>
      <w:r w:rsidRPr="00A61C22">
        <w:rPr>
          <w:rStyle w:val="NormalTok"/>
          <w:lang w:val="fr-FR"/>
          <w:rPrChange w:author="Philippe Cornichet" w:date="2021-08-12T15:19:00Z" w:id="2424">
            <w:rPr>
              <w:rStyle w:val="NormalTok"/>
            </w:rPr>
          </w:rPrChange>
        </w:rPr>
        <w:t>password</w:t>
      </w:r>
      <w:r w:rsidRPr="00A61C22">
        <w:rPr>
          <w:rStyle w:val="OperatorTok"/>
          <w:lang w:val="fr-FR"/>
          <w:rPrChange w:author="Philippe Cornichet" w:date="2021-08-12T15:19:00Z" w:id="2425">
            <w:rPr>
              <w:rStyle w:val="OperatorTok"/>
            </w:rPr>
          </w:rPrChange>
        </w:rPr>
        <w:t>,</w:t>
      </w:r>
      <w:r w:rsidRPr="00A61C22">
        <w:rPr>
          <w:rStyle w:val="NormalTok"/>
          <w:lang w:val="fr-FR"/>
          <w:rPrChange w:author="Philippe Cornichet" w:date="2021-08-12T15:19:00Z" w:id="2426">
            <w:rPr>
              <w:rStyle w:val="NormalTok"/>
            </w:rPr>
          </w:rPrChange>
        </w:rPr>
        <w:t xml:space="preserve"> hash</w:t>
      </w:r>
      <w:r w:rsidRPr="00A61C22">
        <w:rPr>
          <w:rStyle w:val="OperatorTok"/>
          <w:lang w:val="fr-FR"/>
          <w:rPrChange w:author="Philippe Cornichet" w:date="2021-08-12T15:19:00Z" w:id="2427">
            <w:rPr>
              <w:rStyle w:val="OperatorTok"/>
            </w:rPr>
          </w:rPrChange>
        </w:rPr>
        <w:t>,</w:t>
      </w:r>
      <w:r w:rsidRPr="00A61C22">
        <w:rPr>
          <w:rStyle w:val="NormalTok"/>
          <w:lang w:val="fr-FR"/>
          <w:rPrChange w:author="Philippe Cornichet" w:date="2021-08-12T15:19:00Z" w:id="2428">
            <w:rPr>
              <w:rStyle w:val="NormalTok"/>
            </w:rPr>
          </w:rPrChange>
        </w:rPr>
        <w:t xml:space="preserve"> salt) {</w:t>
      </w:r>
      <w:r w:rsidRPr="00A61C22">
        <w:rPr>
          <w:lang w:val="fr-FR"/>
          <w:rPrChange w:author="Philippe Cornichet" w:date="2021-08-12T15:19:00Z" w:id="2429">
            <w:rPr/>
          </w:rPrChange>
        </w:rPr>
        <w:br/>
      </w:r>
      <w:r w:rsidRPr="00A61C22">
        <w:rPr>
          <w:rStyle w:val="NormalTok"/>
          <w:lang w:val="fr-FR"/>
          <w:rPrChange w:author="Philippe Cornichet" w:date="2021-08-12T15:19:00Z" w:id="2430">
            <w:rPr>
              <w:rStyle w:val="NormalTok"/>
            </w:rPr>
          </w:rPrChange>
        </w:rPr>
        <w:t xml:space="preserve">  </w:t>
      </w:r>
      <w:r w:rsidRPr="00A61C22">
        <w:rPr>
          <w:rStyle w:val="KeywordTok"/>
          <w:lang w:val="fr-FR"/>
          <w:rPrChange w:author="Philippe Cornichet" w:date="2021-08-12T15:19:00Z" w:id="2431">
            <w:rPr>
              <w:rStyle w:val="KeywordTok"/>
            </w:rPr>
          </w:rPrChange>
        </w:rPr>
        <w:t>var</w:t>
      </w:r>
      <w:r w:rsidRPr="00A61C22">
        <w:rPr>
          <w:rStyle w:val="NormalTok"/>
          <w:lang w:val="fr-FR"/>
          <w:rPrChange w:author="Philippe Cornichet" w:date="2021-08-12T15:19:00Z" w:id="2432">
            <w:rPr>
              <w:rStyle w:val="NormalTok"/>
            </w:rPr>
          </w:rPrChange>
        </w:rPr>
        <w:t xml:space="preserve"> hashVerify </w:t>
      </w:r>
      <w:r w:rsidRPr="00A61C22">
        <w:rPr>
          <w:rStyle w:val="OperatorTok"/>
          <w:lang w:val="fr-FR"/>
          <w:rPrChange w:author="Philippe Cornichet" w:date="2021-08-12T15:19:00Z" w:id="2433">
            <w:rPr>
              <w:rStyle w:val="OperatorTok"/>
            </w:rPr>
          </w:rPrChange>
        </w:rPr>
        <w:t>=</w:t>
      </w:r>
      <w:r w:rsidRPr="00A61C22">
        <w:rPr>
          <w:rStyle w:val="NormalTok"/>
          <w:lang w:val="fr-FR"/>
          <w:rPrChange w:author="Philippe Cornichet" w:date="2021-08-12T15:19:00Z" w:id="2434">
            <w:rPr>
              <w:rStyle w:val="NormalTok"/>
            </w:rPr>
          </w:rPrChange>
        </w:rPr>
        <w:t xml:space="preserve"> crypto</w:t>
      </w:r>
      <w:r w:rsidRPr="00A61C22">
        <w:rPr>
          <w:lang w:val="fr-FR"/>
          <w:rPrChange w:author="Philippe Cornichet" w:date="2021-08-12T15:19:00Z" w:id="2435">
            <w:rPr/>
          </w:rPrChange>
        </w:rPr>
        <w:br/>
      </w:r>
      <w:r w:rsidRPr="00A61C22">
        <w:rPr>
          <w:rStyle w:val="NormalTok"/>
          <w:lang w:val="fr-FR"/>
          <w:rPrChange w:author="Philippe Cornichet" w:date="2021-08-12T15:19:00Z" w:id="2436">
            <w:rPr>
              <w:rStyle w:val="NormalTok"/>
            </w:rPr>
          </w:rPrChange>
        </w:rPr>
        <w:t xml:space="preserve">    </w:t>
      </w:r>
      <w:r w:rsidRPr="00A61C22">
        <w:rPr>
          <w:rStyle w:val="OperatorTok"/>
          <w:lang w:val="fr-FR"/>
          <w:rPrChange w:author="Philippe Cornichet" w:date="2021-08-12T15:19:00Z" w:id="2437">
            <w:rPr>
              <w:rStyle w:val="OperatorTok"/>
            </w:rPr>
          </w:rPrChange>
        </w:rPr>
        <w:t>.</w:t>
      </w:r>
      <w:r w:rsidRPr="00A61C22">
        <w:rPr>
          <w:rStyle w:val="FunctionTok"/>
          <w:lang w:val="fr-FR"/>
          <w:rPrChange w:author="Philippe Cornichet" w:date="2021-08-12T15:19:00Z" w:id="2438">
            <w:rPr>
              <w:rStyle w:val="FunctionTok"/>
            </w:rPr>
          </w:rPrChange>
        </w:rPr>
        <w:t>pbkdf2Sync</w:t>
      </w:r>
      <w:r w:rsidRPr="00A61C22">
        <w:rPr>
          <w:rStyle w:val="NormalTok"/>
          <w:lang w:val="fr-FR"/>
          <w:rPrChange w:author="Philippe Cornichet" w:date="2021-08-12T15:19:00Z" w:id="2439">
            <w:rPr>
              <w:rStyle w:val="NormalTok"/>
            </w:rPr>
          </w:rPrChange>
        </w:rPr>
        <w:t>(password</w:t>
      </w:r>
      <w:r w:rsidRPr="00A61C22">
        <w:rPr>
          <w:rStyle w:val="OperatorTok"/>
          <w:lang w:val="fr-FR"/>
          <w:rPrChange w:author="Philippe Cornichet" w:date="2021-08-12T15:19:00Z" w:id="2440">
            <w:rPr>
              <w:rStyle w:val="OperatorTok"/>
            </w:rPr>
          </w:rPrChange>
        </w:rPr>
        <w:t>,</w:t>
      </w:r>
      <w:r w:rsidRPr="00A61C22">
        <w:rPr>
          <w:rStyle w:val="NormalTok"/>
          <w:lang w:val="fr-FR"/>
          <w:rPrChange w:author="Philippe Cornichet" w:date="2021-08-12T15:19:00Z" w:id="2441">
            <w:rPr>
              <w:rStyle w:val="NormalTok"/>
            </w:rPr>
          </w:rPrChange>
        </w:rPr>
        <w:t xml:space="preserve"> salt</w:t>
      </w:r>
      <w:r w:rsidRPr="00A61C22">
        <w:rPr>
          <w:rStyle w:val="OperatorTok"/>
          <w:lang w:val="fr-FR"/>
          <w:rPrChange w:author="Philippe Cornichet" w:date="2021-08-12T15:19:00Z" w:id="2442">
            <w:rPr>
              <w:rStyle w:val="OperatorTok"/>
            </w:rPr>
          </w:rPrChange>
        </w:rPr>
        <w:t>,</w:t>
      </w:r>
      <w:r w:rsidRPr="00A61C22">
        <w:rPr>
          <w:rStyle w:val="NormalTok"/>
          <w:lang w:val="fr-FR"/>
          <w:rPrChange w:author="Philippe Cornichet" w:date="2021-08-12T15:19:00Z" w:id="2443">
            <w:rPr>
              <w:rStyle w:val="NormalTok"/>
            </w:rPr>
          </w:rPrChange>
        </w:rPr>
        <w:t xml:space="preserve"> </w:t>
      </w:r>
      <w:r w:rsidRPr="00A61C22">
        <w:rPr>
          <w:rStyle w:val="DecValTok"/>
          <w:lang w:val="fr-FR"/>
          <w:rPrChange w:author="Philippe Cornichet" w:date="2021-08-12T15:19:00Z" w:id="2444">
            <w:rPr>
              <w:rStyle w:val="DecValTok"/>
            </w:rPr>
          </w:rPrChange>
        </w:rPr>
        <w:t>10000</w:t>
      </w:r>
      <w:r w:rsidRPr="00A61C22">
        <w:rPr>
          <w:rStyle w:val="OperatorTok"/>
          <w:lang w:val="fr-FR"/>
          <w:rPrChange w:author="Philippe Cornichet" w:date="2021-08-12T15:19:00Z" w:id="2445">
            <w:rPr>
              <w:rStyle w:val="OperatorTok"/>
            </w:rPr>
          </w:rPrChange>
        </w:rPr>
        <w:t>,</w:t>
      </w:r>
      <w:r w:rsidRPr="00A61C22">
        <w:rPr>
          <w:rStyle w:val="NormalTok"/>
          <w:lang w:val="fr-FR"/>
          <w:rPrChange w:author="Philippe Cornichet" w:date="2021-08-12T15:19:00Z" w:id="2446">
            <w:rPr>
              <w:rStyle w:val="NormalTok"/>
            </w:rPr>
          </w:rPrChange>
        </w:rPr>
        <w:t xml:space="preserve"> </w:t>
      </w:r>
      <w:r w:rsidRPr="00A61C22">
        <w:rPr>
          <w:rStyle w:val="DecValTok"/>
          <w:lang w:val="fr-FR"/>
          <w:rPrChange w:author="Philippe Cornichet" w:date="2021-08-12T15:19:00Z" w:id="2447">
            <w:rPr>
              <w:rStyle w:val="DecValTok"/>
            </w:rPr>
          </w:rPrChange>
        </w:rPr>
        <w:t>64</w:t>
      </w:r>
      <w:r w:rsidRPr="00A61C22">
        <w:rPr>
          <w:rStyle w:val="OperatorTok"/>
          <w:lang w:val="fr-FR"/>
          <w:rPrChange w:author="Philippe Cornichet" w:date="2021-08-12T15:19:00Z" w:id="2448">
            <w:rPr>
              <w:rStyle w:val="OperatorTok"/>
            </w:rPr>
          </w:rPrChange>
        </w:rPr>
        <w:t>,</w:t>
      </w:r>
      <w:r w:rsidRPr="00A61C22">
        <w:rPr>
          <w:rStyle w:val="NormalTok"/>
          <w:lang w:val="fr-FR"/>
          <w:rPrChange w:author="Philippe Cornichet" w:date="2021-08-12T15:19:00Z" w:id="2449">
            <w:rPr>
              <w:rStyle w:val="NormalTok"/>
            </w:rPr>
          </w:rPrChange>
        </w:rPr>
        <w:t xml:space="preserve"> </w:t>
      </w:r>
      <w:r w:rsidRPr="00A61C22">
        <w:rPr>
          <w:rStyle w:val="StringTok"/>
          <w:lang w:val="fr-FR"/>
          <w:rPrChange w:author="Philippe Cornichet" w:date="2021-08-12T15:19:00Z" w:id="2450">
            <w:rPr>
              <w:rStyle w:val="StringTok"/>
            </w:rPr>
          </w:rPrChange>
        </w:rPr>
        <w:t>'sha512'</w:t>
      </w:r>
      <w:r w:rsidRPr="00A61C22">
        <w:rPr>
          <w:rStyle w:val="NormalTok"/>
          <w:lang w:val="fr-FR"/>
          <w:rPrChange w:author="Philippe Cornichet" w:date="2021-08-12T15:19:00Z" w:id="2451">
            <w:rPr>
              <w:rStyle w:val="NormalTok"/>
            </w:rPr>
          </w:rPrChange>
        </w:rPr>
        <w:t>)</w:t>
      </w:r>
      <w:r w:rsidRPr="00A61C22">
        <w:rPr>
          <w:lang w:val="fr-FR"/>
          <w:rPrChange w:author="Philippe Cornichet" w:date="2021-08-12T15:19:00Z" w:id="2452">
            <w:rPr/>
          </w:rPrChange>
        </w:rPr>
        <w:br/>
      </w:r>
      <w:r w:rsidRPr="00A61C22">
        <w:rPr>
          <w:rStyle w:val="NormalTok"/>
          <w:lang w:val="fr-FR"/>
          <w:rPrChange w:author="Philippe Cornichet" w:date="2021-08-12T15:19:00Z" w:id="2453">
            <w:rPr>
              <w:rStyle w:val="NormalTok"/>
            </w:rPr>
          </w:rPrChange>
        </w:rPr>
        <w:t xml:space="preserve">    </w:t>
      </w:r>
      <w:r w:rsidRPr="00A61C22">
        <w:rPr>
          <w:rStyle w:val="OperatorTok"/>
          <w:lang w:val="fr-FR"/>
          <w:rPrChange w:author="Philippe Cornichet" w:date="2021-08-12T15:19:00Z" w:id="2454">
            <w:rPr>
              <w:rStyle w:val="OperatorTok"/>
            </w:rPr>
          </w:rPrChange>
        </w:rPr>
        <w:t>.</w:t>
      </w:r>
      <w:r w:rsidRPr="00A61C22">
        <w:rPr>
          <w:rStyle w:val="FunctionTok"/>
          <w:lang w:val="fr-FR"/>
          <w:rPrChange w:author="Philippe Cornichet" w:date="2021-08-12T15:19:00Z" w:id="2455">
            <w:rPr>
              <w:rStyle w:val="FunctionTok"/>
            </w:rPr>
          </w:rPrChange>
        </w:rPr>
        <w:t>toString</w:t>
      </w:r>
      <w:r w:rsidRPr="00A61C22">
        <w:rPr>
          <w:rStyle w:val="NormalTok"/>
          <w:lang w:val="fr-FR"/>
          <w:rPrChange w:author="Philippe Cornichet" w:date="2021-08-12T15:19:00Z" w:id="2456">
            <w:rPr>
              <w:rStyle w:val="NormalTok"/>
            </w:rPr>
          </w:rPrChange>
        </w:rPr>
        <w:t>(</w:t>
      </w:r>
      <w:r w:rsidRPr="00A61C22">
        <w:rPr>
          <w:rStyle w:val="StringTok"/>
          <w:lang w:val="fr-FR"/>
          <w:rPrChange w:author="Philippe Cornichet" w:date="2021-08-12T15:19:00Z" w:id="2457">
            <w:rPr>
              <w:rStyle w:val="StringTok"/>
            </w:rPr>
          </w:rPrChange>
        </w:rPr>
        <w:t>'hex'</w:t>
      </w:r>
      <w:r w:rsidRPr="00A61C22">
        <w:rPr>
          <w:rStyle w:val="NormalTok"/>
          <w:lang w:val="fr-FR"/>
          <w:rPrChange w:author="Philippe Cornichet" w:date="2021-08-12T15:19:00Z" w:id="2458">
            <w:rPr>
              <w:rStyle w:val="NormalTok"/>
            </w:rPr>
          </w:rPrChange>
        </w:rPr>
        <w:t>)</w:t>
      </w:r>
      <w:r w:rsidRPr="00A61C22">
        <w:rPr>
          <w:rStyle w:val="OperatorTok"/>
          <w:lang w:val="fr-FR"/>
          <w:rPrChange w:author="Philippe Cornichet" w:date="2021-08-12T15:19:00Z" w:id="2459">
            <w:rPr>
              <w:rStyle w:val="OperatorTok"/>
            </w:rPr>
          </w:rPrChange>
        </w:rPr>
        <w:t>;</w:t>
      </w:r>
      <w:r w:rsidRPr="00A61C22">
        <w:rPr>
          <w:lang w:val="fr-FR"/>
          <w:rPrChange w:author="Philippe Cornichet" w:date="2021-08-12T15:19:00Z" w:id="2460">
            <w:rPr/>
          </w:rPrChange>
        </w:rPr>
        <w:br/>
      </w:r>
      <w:r w:rsidRPr="00A61C22">
        <w:rPr>
          <w:rStyle w:val="NormalTok"/>
          <w:lang w:val="fr-FR"/>
          <w:rPrChange w:author="Philippe Cornichet" w:date="2021-08-12T15:19:00Z" w:id="2461">
            <w:rPr>
              <w:rStyle w:val="NormalTok"/>
            </w:rPr>
          </w:rPrChange>
        </w:rPr>
        <w:t xml:space="preserve">  </w:t>
      </w:r>
      <w:r w:rsidRPr="00A61C22">
        <w:rPr>
          <w:rStyle w:val="ControlFlowTok"/>
          <w:lang w:val="fr-FR"/>
          <w:rPrChange w:author="Philippe Cornichet" w:date="2021-08-12T15:19:00Z" w:id="2462">
            <w:rPr>
              <w:rStyle w:val="ControlFlowTok"/>
            </w:rPr>
          </w:rPrChange>
        </w:rPr>
        <w:t>return</w:t>
      </w:r>
      <w:r w:rsidRPr="00A61C22">
        <w:rPr>
          <w:rStyle w:val="NormalTok"/>
          <w:lang w:val="fr-FR"/>
          <w:rPrChange w:author="Philippe Cornichet" w:date="2021-08-12T15:19:00Z" w:id="2463">
            <w:rPr>
              <w:rStyle w:val="NormalTok"/>
            </w:rPr>
          </w:rPrChange>
        </w:rPr>
        <w:t xml:space="preserve"> hash </w:t>
      </w:r>
      <w:r w:rsidRPr="00A61C22">
        <w:rPr>
          <w:rStyle w:val="OperatorTok"/>
          <w:lang w:val="fr-FR"/>
          <w:rPrChange w:author="Philippe Cornichet" w:date="2021-08-12T15:19:00Z" w:id="2464">
            <w:rPr>
              <w:rStyle w:val="OperatorTok"/>
            </w:rPr>
          </w:rPrChange>
        </w:rPr>
        <w:t>===</w:t>
      </w:r>
      <w:r w:rsidRPr="00A61C22">
        <w:rPr>
          <w:rStyle w:val="NormalTok"/>
          <w:lang w:val="fr-FR"/>
          <w:rPrChange w:author="Philippe Cornichet" w:date="2021-08-12T15:19:00Z" w:id="2465">
            <w:rPr>
              <w:rStyle w:val="NormalTok"/>
            </w:rPr>
          </w:rPrChange>
        </w:rPr>
        <w:t xml:space="preserve"> hashVerify</w:t>
      </w:r>
      <w:r w:rsidRPr="00A61C22">
        <w:rPr>
          <w:rStyle w:val="OperatorTok"/>
          <w:lang w:val="fr-FR"/>
          <w:rPrChange w:author="Philippe Cornichet" w:date="2021-08-12T15:19:00Z" w:id="2466">
            <w:rPr>
              <w:rStyle w:val="OperatorTok"/>
            </w:rPr>
          </w:rPrChange>
        </w:rPr>
        <w:t>;</w:t>
      </w:r>
      <w:r w:rsidRPr="00A61C22">
        <w:rPr>
          <w:lang w:val="fr-FR"/>
          <w:rPrChange w:author="Philippe Cornichet" w:date="2021-08-12T15:19:00Z" w:id="2467">
            <w:rPr/>
          </w:rPrChange>
        </w:rPr>
        <w:br/>
      </w:r>
      <w:r w:rsidRPr="00A61C22">
        <w:rPr>
          <w:rStyle w:val="NormalTok"/>
          <w:lang w:val="fr-FR"/>
          <w:rPrChange w:author="Philippe Cornichet" w:date="2021-08-12T15:19:00Z" w:id="2468">
            <w:rPr>
              <w:rStyle w:val="NormalTok"/>
            </w:rPr>
          </w:rPrChange>
        </w:rPr>
        <w:t>}</w:t>
      </w:r>
    </w:p>
    <w:p w:rsidRPr="00A61C22" w:rsidR="00383E43" w:rsidRDefault="00A61C22" w14:paraId="2BD06F99" w14:textId="77777777">
      <w:pPr>
        <w:pStyle w:val="FirstParagraph"/>
        <w:rPr>
          <w:lang w:val="fr-FR"/>
          <w:rPrChange w:author="Philippe Cornichet" w:date="2021-08-12T15:19:00Z" w:id="2469">
            <w:rPr/>
          </w:rPrChange>
        </w:rPr>
      </w:pPr>
      <w:r w:rsidRPr="00A61C22">
        <w:rPr>
          <w:lang w:val="fr-FR"/>
          <w:rPrChange w:author="Philippe Cornichet" w:date="2021-08-12T15:19:00Z" w:id="2470">
            <w:rPr/>
          </w:rPrChange>
        </w:rPr>
        <w:t xml:space="preserve">Enfin, j’appelle </w:t>
      </w:r>
      <w:proofErr w:type="gramStart"/>
      <w:r w:rsidRPr="00A61C22">
        <w:rPr>
          <w:lang w:val="fr-FR"/>
          <w:rPrChange w:author="Philippe Cornichet" w:date="2021-08-12T15:19:00Z" w:id="2471">
            <w:rPr/>
          </w:rPrChange>
        </w:rPr>
        <w:t>passeport.authenticate</w:t>
      </w:r>
      <w:proofErr w:type="gramEnd"/>
      <w:r w:rsidRPr="00A61C22">
        <w:rPr>
          <w:lang w:val="fr-FR"/>
          <w:rPrChange w:author="Philippe Cornichet" w:date="2021-08-12T15:19:00Z" w:id="2472">
            <w:rPr/>
          </w:rPrChange>
        </w:rPr>
        <w:t>() dans le rappel de la route pour effectuer l’authentification de la route respective</w:t>
      </w:r>
    </w:p>
    <w:p w:rsidRPr="00A61C22" w:rsidR="00383E43" w:rsidRDefault="00A61C22" w14:paraId="7656085C" w14:textId="77777777">
      <w:pPr>
        <w:pStyle w:val="SourceCode"/>
        <w:rPr>
          <w:lang w:val="fr-FR"/>
          <w:rPrChange w:author="Philippe Cornichet" w:date="2021-08-12T15:19:00Z" w:id="2473">
            <w:rPr/>
          </w:rPrChange>
        </w:rPr>
      </w:pPr>
      <w:r w:rsidRPr="00A61C22">
        <w:rPr>
          <w:rStyle w:val="CommentTok"/>
          <w:lang w:val="fr-FR"/>
          <w:rPrChange w:author="Philippe Cornichet" w:date="2021-08-12T15:19:00Z" w:id="2474">
            <w:rPr>
              <w:rStyle w:val="CommentTok"/>
            </w:rPr>
          </w:rPrChange>
        </w:rPr>
        <w:t>// auth/auth-routes.js</w:t>
      </w:r>
      <w:r w:rsidRPr="00A61C22">
        <w:rPr>
          <w:lang w:val="fr-FR"/>
          <w:rPrChange w:author="Philippe Cornichet" w:date="2021-08-12T15:19:00Z" w:id="2475">
            <w:rPr/>
          </w:rPrChange>
        </w:rPr>
        <w:br/>
      </w:r>
      <w:r w:rsidRPr="00A61C22">
        <w:rPr>
          <w:lang w:val="fr-FR"/>
          <w:rPrChange w:author="Philippe Cornichet" w:date="2021-08-12T15:19:00Z" w:id="2476">
            <w:rPr/>
          </w:rPrChange>
        </w:rPr>
        <w:br/>
      </w:r>
      <w:proofErr w:type="gramStart"/>
      <w:r w:rsidRPr="00A61C22">
        <w:rPr>
          <w:rStyle w:val="NormalTok"/>
          <w:lang w:val="fr-FR"/>
          <w:rPrChange w:author="Philippe Cornichet" w:date="2021-08-12T15:19:00Z" w:id="2477">
            <w:rPr>
              <w:rStyle w:val="NormalTok"/>
            </w:rPr>
          </w:rPrChange>
        </w:rPr>
        <w:t>router</w:t>
      </w:r>
      <w:r w:rsidRPr="00A61C22">
        <w:rPr>
          <w:rStyle w:val="OperatorTok"/>
          <w:lang w:val="fr-FR"/>
          <w:rPrChange w:author="Philippe Cornichet" w:date="2021-08-12T15:19:00Z" w:id="2478">
            <w:rPr>
              <w:rStyle w:val="OperatorTok"/>
            </w:rPr>
          </w:rPrChange>
        </w:rPr>
        <w:t>.</w:t>
      </w:r>
      <w:r w:rsidRPr="00A61C22">
        <w:rPr>
          <w:rStyle w:val="FunctionTok"/>
          <w:lang w:val="fr-FR"/>
          <w:rPrChange w:author="Philippe Cornichet" w:date="2021-08-12T15:19:00Z" w:id="2479">
            <w:rPr>
              <w:rStyle w:val="FunctionTok"/>
            </w:rPr>
          </w:rPrChange>
        </w:rPr>
        <w:t>post</w:t>
      </w:r>
      <w:r w:rsidRPr="00A61C22">
        <w:rPr>
          <w:rStyle w:val="NormalTok"/>
          <w:lang w:val="fr-FR"/>
          <w:rPrChange w:author="Philippe Cornichet" w:date="2021-08-12T15:19:00Z" w:id="2480">
            <w:rPr>
              <w:rStyle w:val="NormalTok"/>
            </w:rPr>
          </w:rPrChange>
        </w:rPr>
        <w:t>(</w:t>
      </w:r>
      <w:proofErr w:type="gramEnd"/>
      <w:r w:rsidRPr="00A61C22">
        <w:rPr>
          <w:rStyle w:val="StringTok"/>
          <w:lang w:val="fr-FR"/>
          <w:rPrChange w:author="Philippe Cornichet" w:date="2021-08-12T15:19:00Z" w:id="2481">
            <w:rPr>
              <w:rStyle w:val="StringTok"/>
            </w:rPr>
          </w:rPrChange>
        </w:rPr>
        <w:t>'/login'</w:t>
      </w:r>
      <w:r w:rsidRPr="00A61C22">
        <w:rPr>
          <w:rStyle w:val="OperatorTok"/>
          <w:lang w:val="fr-FR"/>
          <w:rPrChange w:author="Philippe Cornichet" w:date="2021-08-12T15:19:00Z" w:id="2482">
            <w:rPr>
              <w:rStyle w:val="OperatorTok"/>
            </w:rPr>
          </w:rPrChange>
        </w:rPr>
        <w:t>,</w:t>
      </w:r>
      <w:r w:rsidRPr="00A61C22">
        <w:rPr>
          <w:rStyle w:val="NormalTok"/>
          <w:lang w:val="fr-FR"/>
          <w:rPrChange w:author="Philippe Cornichet" w:date="2021-08-12T15:19:00Z" w:id="2483">
            <w:rPr>
              <w:rStyle w:val="NormalTok"/>
            </w:rPr>
          </w:rPrChange>
        </w:rPr>
        <w:t xml:space="preserve"> (req</w:t>
      </w:r>
      <w:r w:rsidRPr="00A61C22">
        <w:rPr>
          <w:rStyle w:val="OperatorTok"/>
          <w:lang w:val="fr-FR"/>
          <w:rPrChange w:author="Philippe Cornichet" w:date="2021-08-12T15:19:00Z" w:id="2484">
            <w:rPr>
              <w:rStyle w:val="OperatorTok"/>
            </w:rPr>
          </w:rPrChange>
        </w:rPr>
        <w:t>,</w:t>
      </w:r>
      <w:r w:rsidRPr="00A61C22">
        <w:rPr>
          <w:rStyle w:val="NormalTok"/>
          <w:lang w:val="fr-FR"/>
          <w:rPrChange w:author="Philippe Cornichet" w:date="2021-08-12T15:19:00Z" w:id="2485">
            <w:rPr>
              <w:rStyle w:val="NormalTok"/>
            </w:rPr>
          </w:rPrChange>
        </w:rPr>
        <w:t xml:space="preserve"> res</w:t>
      </w:r>
      <w:r w:rsidRPr="00A61C22">
        <w:rPr>
          <w:rStyle w:val="OperatorTok"/>
          <w:lang w:val="fr-FR"/>
          <w:rPrChange w:author="Philippe Cornichet" w:date="2021-08-12T15:19:00Z" w:id="2486">
            <w:rPr>
              <w:rStyle w:val="OperatorTok"/>
            </w:rPr>
          </w:rPrChange>
        </w:rPr>
        <w:t>,</w:t>
      </w:r>
      <w:r w:rsidRPr="00A61C22">
        <w:rPr>
          <w:rStyle w:val="NormalTok"/>
          <w:lang w:val="fr-FR"/>
          <w:rPrChange w:author="Philippe Cornichet" w:date="2021-08-12T15:19:00Z" w:id="2487">
            <w:rPr>
              <w:rStyle w:val="NormalTok"/>
            </w:rPr>
          </w:rPrChange>
        </w:rPr>
        <w:t xml:space="preserve"> next) </w:t>
      </w:r>
      <w:r w:rsidRPr="00A61C22">
        <w:rPr>
          <w:rStyle w:val="KeywordTok"/>
          <w:lang w:val="fr-FR"/>
          <w:rPrChange w:author="Philippe Cornichet" w:date="2021-08-12T15:19:00Z" w:id="2488">
            <w:rPr>
              <w:rStyle w:val="KeywordTok"/>
            </w:rPr>
          </w:rPrChange>
        </w:rPr>
        <w:t>=&gt;</w:t>
      </w:r>
      <w:r w:rsidRPr="00A61C22">
        <w:rPr>
          <w:rStyle w:val="NormalTok"/>
          <w:lang w:val="fr-FR"/>
          <w:rPrChange w:author="Philippe Cornichet" w:date="2021-08-12T15:19:00Z" w:id="2489">
            <w:rPr>
              <w:rStyle w:val="NormalTok"/>
            </w:rPr>
          </w:rPrChange>
        </w:rPr>
        <w:t xml:space="preserve"> {</w:t>
      </w:r>
      <w:r w:rsidRPr="00A61C22">
        <w:rPr>
          <w:lang w:val="fr-FR"/>
          <w:rPrChange w:author="Philippe Cornichet" w:date="2021-08-12T15:19:00Z" w:id="2490">
            <w:rPr/>
          </w:rPrChange>
        </w:rPr>
        <w:br/>
      </w:r>
      <w:r w:rsidRPr="00A61C22">
        <w:rPr>
          <w:rStyle w:val="NormalTok"/>
          <w:lang w:val="fr-FR"/>
          <w:rPrChange w:author="Philippe Cornichet" w:date="2021-08-12T15:19:00Z" w:id="2491">
            <w:rPr>
              <w:rStyle w:val="NormalTok"/>
            </w:rPr>
          </w:rPrChange>
        </w:rPr>
        <w:t xml:space="preserve">  passport</w:t>
      </w:r>
      <w:r w:rsidRPr="00A61C22">
        <w:rPr>
          <w:rStyle w:val="OperatorTok"/>
          <w:lang w:val="fr-FR"/>
          <w:rPrChange w:author="Philippe Cornichet" w:date="2021-08-12T15:19:00Z" w:id="2492">
            <w:rPr>
              <w:rStyle w:val="OperatorTok"/>
            </w:rPr>
          </w:rPrChange>
        </w:rPr>
        <w:t>.</w:t>
      </w:r>
      <w:r w:rsidRPr="00A61C22">
        <w:rPr>
          <w:rStyle w:val="FunctionTok"/>
          <w:lang w:val="fr-FR"/>
          <w:rPrChange w:author="Philippe Cornichet" w:date="2021-08-12T15:19:00Z" w:id="2493">
            <w:rPr>
              <w:rStyle w:val="FunctionTok"/>
            </w:rPr>
          </w:rPrChange>
        </w:rPr>
        <w:t>authenticate</w:t>
      </w:r>
      <w:r w:rsidRPr="00A61C22">
        <w:rPr>
          <w:rStyle w:val="NormalTok"/>
          <w:lang w:val="fr-FR"/>
          <w:rPrChange w:author="Philippe Cornichet" w:date="2021-08-12T15:19:00Z" w:id="2494">
            <w:rPr>
              <w:rStyle w:val="NormalTok"/>
            </w:rPr>
          </w:rPrChange>
        </w:rPr>
        <w:t>(</w:t>
      </w:r>
      <w:r w:rsidRPr="00A61C22">
        <w:rPr>
          <w:lang w:val="fr-FR"/>
          <w:rPrChange w:author="Philippe Cornichet" w:date="2021-08-12T15:19:00Z" w:id="2495">
            <w:rPr/>
          </w:rPrChange>
        </w:rPr>
        <w:br/>
      </w:r>
      <w:r w:rsidRPr="00A61C22">
        <w:rPr>
          <w:rStyle w:val="NormalTok"/>
          <w:lang w:val="fr-FR"/>
          <w:rPrChange w:author="Philippe Cornichet" w:date="2021-08-12T15:19:00Z" w:id="2496">
            <w:rPr>
              <w:rStyle w:val="NormalTok"/>
            </w:rPr>
          </w:rPrChange>
        </w:rPr>
        <w:t xml:space="preserve">    </w:t>
      </w:r>
      <w:r w:rsidRPr="00A61C22">
        <w:rPr>
          <w:rStyle w:val="StringTok"/>
          <w:lang w:val="fr-FR"/>
          <w:rPrChange w:author="Philippe Cornichet" w:date="2021-08-12T15:19:00Z" w:id="2497">
            <w:rPr>
              <w:rStyle w:val="StringTok"/>
            </w:rPr>
          </w:rPrChange>
        </w:rPr>
        <w:t>'local'</w:t>
      </w:r>
      <w:r w:rsidRPr="00A61C22">
        <w:rPr>
          <w:rStyle w:val="OperatorTok"/>
          <w:lang w:val="fr-FR"/>
          <w:rPrChange w:author="Philippe Cornichet" w:date="2021-08-12T15:19:00Z" w:id="2498">
            <w:rPr>
              <w:rStyle w:val="OperatorTok"/>
            </w:rPr>
          </w:rPrChange>
        </w:rPr>
        <w:t>,</w:t>
      </w:r>
      <w:r w:rsidRPr="00A61C22">
        <w:rPr>
          <w:lang w:val="fr-FR"/>
          <w:rPrChange w:author="Philippe Cornichet" w:date="2021-08-12T15:19:00Z" w:id="2499">
            <w:rPr/>
          </w:rPrChange>
        </w:rPr>
        <w:br/>
      </w:r>
      <w:r w:rsidRPr="00A61C22">
        <w:rPr>
          <w:rStyle w:val="NormalTok"/>
          <w:lang w:val="fr-FR"/>
          <w:rPrChange w:author="Philippe Cornichet" w:date="2021-08-12T15:19:00Z" w:id="2500">
            <w:rPr>
              <w:rStyle w:val="NormalTok"/>
            </w:rPr>
          </w:rPrChange>
        </w:rPr>
        <w:t xml:space="preserve">    { </w:t>
      </w:r>
      <w:r w:rsidRPr="00A61C22">
        <w:rPr>
          <w:rStyle w:val="DataTypeTok"/>
          <w:lang w:val="fr-FR"/>
          <w:rPrChange w:author="Philippe Cornichet" w:date="2021-08-12T15:19:00Z" w:id="2501">
            <w:rPr>
              <w:rStyle w:val="DataTypeTok"/>
            </w:rPr>
          </w:rPrChange>
        </w:rPr>
        <w:t>successRedirect</w:t>
      </w:r>
      <w:r w:rsidRPr="00A61C22">
        <w:rPr>
          <w:rStyle w:val="OperatorTok"/>
          <w:lang w:val="fr-FR"/>
          <w:rPrChange w:author="Philippe Cornichet" w:date="2021-08-12T15:19:00Z" w:id="2502">
            <w:rPr>
              <w:rStyle w:val="OperatorTok"/>
            </w:rPr>
          </w:rPrChange>
        </w:rPr>
        <w:t>:</w:t>
      </w:r>
      <w:r w:rsidRPr="00A61C22">
        <w:rPr>
          <w:rStyle w:val="NormalTok"/>
          <w:lang w:val="fr-FR"/>
          <w:rPrChange w:author="Philippe Cornichet" w:date="2021-08-12T15:19:00Z" w:id="2503">
            <w:rPr>
              <w:rStyle w:val="NormalTok"/>
            </w:rPr>
          </w:rPrChange>
        </w:rPr>
        <w:t xml:space="preserve"> </w:t>
      </w:r>
      <w:r w:rsidRPr="00A61C22">
        <w:rPr>
          <w:rStyle w:val="StringTok"/>
          <w:lang w:val="fr-FR"/>
          <w:rPrChange w:author="Philippe Cornichet" w:date="2021-08-12T15:19:00Z" w:id="2504">
            <w:rPr>
              <w:rStyle w:val="StringTok"/>
            </w:rPr>
          </w:rPrChange>
        </w:rPr>
        <w:t>'/api'</w:t>
      </w:r>
      <w:r w:rsidRPr="00A61C22">
        <w:rPr>
          <w:rStyle w:val="OperatorTok"/>
          <w:lang w:val="fr-FR"/>
          <w:rPrChange w:author="Philippe Cornichet" w:date="2021-08-12T15:19:00Z" w:id="2505">
            <w:rPr>
              <w:rStyle w:val="OperatorTok"/>
            </w:rPr>
          </w:rPrChange>
        </w:rPr>
        <w:t>,</w:t>
      </w:r>
      <w:r w:rsidRPr="00A61C22">
        <w:rPr>
          <w:lang w:val="fr-FR"/>
          <w:rPrChange w:author="Philippe Cornichet" w:date="2021-08-12T15:19:00Z" w:id="2506">
            <w:rPr/>
          </w:rPrChange>
        </w:rPr>
        <w:br/>
      </w:r>
      <w:r w:rsidRPr="00A61C22">
        <w:rPr>
          <w:rStyle w:val="NormalTok"/>
          <w:lang w:val="fr-FR"/>
          <w:rPrChange w:author="Philippe Cornichet" w:date="2021-08-12T15:19:00Z" w:id="2507">
            <w:rPr>
              <w:rStyle w:val="NormalTok"/>
            </w:rPr>
          </w:rPrChange>
        </w:rPr>
        <w:t xml:space="preserve">      </w:t>
      </w:r>
      <w:r w:rsidRPr="00A61C22">
        <w:rPr>
          <w:rStyle w:val="DataTypeTok"/>
          <w:lang w:val="fr-FR"/>
          <w:rPrChange w:author="Philippe Cornichet" w:date="2021-08-12T15:19:00Z" w:id="2508">
            <w:rPr>
              <w:rStyle w:val="DataTypeTok"/>
            </w:rPr>
          </w:rPrChange>
        </w:rPr>
        <w:t>failureRedirect</w:t>
      </w:r>
      <w:r w:rsidRPr="00A61C22">
        <w:rPr>
          <w:rStyle w:val="OperatorTok"/>
          <w:lang w:val="fr-FR"/>
          <w:rPrChange w:author="Philippe Cornichet" w:date="2021-08-12T15:19:00Z" w:id="2509">
            <w:rPr>
              <w:rStyle w:val="OperatorTok"/>
            </w:rPr>
          </w:rPrChange>
        </w:rPr>
        <w:t>:</w:t>
      </w:r>
      <w:r w:rsidRPr="00A61C22">
        <w:rPr>
          <w:rStyle w:val="NormalTok"/>
          <w:lang w:val="fr-FR"/>
          <w:rPrChange w:author="Philippe Cornichet" w:date="2021-08-12T15:19:00Z" w:id="2510">
            <w:rPr>
              <w:rStyle w:val="NormalTok"/>
            </w:rPr>
          </w:rPrChange>
        </w:rPr>
        <w:t xml:space="preserve"> </w:t>
      </w:r>
      <w:r w:rsidRPr="00A61C22">
        <w:rPr>
          <w:rStyle w:val="StringTok"/>
          <w:lang w:val="fr-FR"/>
          <w:rPrChange w:author="Philippe Cornichet" w:date="2021-08-12T15:19:00Z" w:id="2511">
            <w:rPr>
              <w:rStyle w:val="StringTok"/>
            </w:rPr>
          </w:rPrChange>
        </w:rPr>
        <w:t>'/login'</w:t>
      </w:r>
      <w:r w:rsidRPr="00A61C22">
        <w:rPr>
          <w:rStyle w:val="OperatorTok"/>
          <w:lang w:val="fr-FR"/>
          <w:rPrChange w:author="Philippe Cornichet" w:date="2021-08-12T15:19:00Z" w:id="2512">
            <w:rPr>
              <w:rStyle w:val="OperatorTok"/>
            </w:rPr>
          </w:rPrChange>
        </w:rPr>
        <w:t>,</w:t>
      </w:r>
      <w:r w:rsidRPr="00A61C22">
        <w:rPr>
          <w:lang w:val="fr-FR"/>
          <w:rPrChange w:author="Philippe Cornichet" w:date="2021-08-12T15:19:00Z" w:id="2513">
            <w:rPr/>
          </w:rPrChange>
        </w:rPr>
        <w:br/>
      </w:r>
      <w:r w:rsidRPr="00A61C22">
        <w:rPr>
          <w:rStyle w:val="NormalTok"/>
          <w:lang w:val="fr-FR"/>
          <w:rPrChange w:author="Philippe Cornichet" w:date="2021-08-12T15:19:00Z" w:id="2514">
            <w:rPr>
              <w:rStyle w:val="NormalTok"/>
            </w:rPr>
          </w:rPrChange>
        </w:rPr>
        <w:t xml:space="preserve">    }</w:t>
      </w:r>
      <w:r w:rsidRPr="00A61C22">
        <w:rPr>
          <w:rStyle w:val="OperatorTok"/>
          <w:lang w:val="fr-FR"/>
          <w:rPrChange w:author="Philippe Cornichet" w:date="2021-08-12T15:19:00Z" w:id="2515">
            <w:rPr>
              <w:rStyle w:val="OperatorTok"/>
            </w:rPr>
          </w:rPrChange>
        </w:rPr>
        <w:t>,</w:t>
      </w:r>
      <w:r w:rsidRPr="00A61C22">
        <w:rPr>
          <w:rStyle w:val="NormalTok"/>
          <w:lang w:val="fr-FR"/>
          <w:rPrChange w:author="Philippe Cornichet" w:date="2021-08-12T15:19:00Z" w:id="2516">
            <w:rPr>
              <w:rStyle w:val="NormalTok"/>
            </w:rPr>
          </w:rPrChange>
        </w:rPr>
        <w:t>(err</w:t>
      </w:r>
      <w:r w:rsidRPr="00A61C22">
        <w:rPr>
          <w:rStyle w:val="OperatorTok"/>
          <w:lang w:val="fr-FR"/>
          <w:rPrChange w:author="Philippe Cornichet" w:date="2021-08-12T15:19:00Z" w:id="2517">
            <w:rPr>
              <w:rStyle w:val="OperatorTok"/>
            </w:rPr>
          </w:rPrChange>
        </w:rPr>
        <w:t>,</w:t>
      </w:r>
      <w:r w:rsidRPr="00A61C22">
        <w:rPr>
          <w:rStyle w:val="NormalTok"/>
          <w:lang w:val="fr-FR"/>
          <w:rPrChange w:author="Philippe Cornichet" w:date="2021-08-12T15:19:00Z" w:id="2518">
            <w:rPr>
              <w:rStyle w:val="NormalTok"/>
            </w:rPr>
          </w:rPrChange>
        </w:rPr>
        <w:t xml:space="preserve"> user) </w:t>
      </w:r>
      <w:r w:rsidRPr="00A61C22">
        <w:rPr>
          <w:rStyle w:val="KeywordTok"/>
          <w:lang w:val="fr-FR"/>
          <w:rPrChange w:author="Philippe Cornichet" w:date="2021-08-12T15:19:00Z" w:id="2519">
            <w:rPr>
              <w:rStyle w:val="KeywordTok"/>
            </w:rPr>
          </w:rPrChange>
        </w:rPr>
        <w:t>=&gt;</w:t>
      </w:r>
      <w:r w:rsidRPr="00A61C22">
        <w:rPr>
          <w:rStyle w:val="NormalTok"/>
          <w:lang w:val="fr-FR"/>
          <w:rPrChange w:author="Philippe Cornichet" w:date="2021-08-12T15:19:00Z" w:id="2520">
            <w:rPr>
              <w:rStyle w:val="NormalTok"/>
            </w:rPr>
          </w:rPrChange>
        </w:rPr>
        <w:t xml:space="preserve"> {})(req</w:t>
      </w:r>
      <w:r w:rsidRPr="00A61C22">
        <w:rPr>
          <w:rStyle w:val="OperatorTok"/>
          <w:lang w:val="fr-FR"/>
          <w:rPrChange w:author="Philippe Cornichet" w:date="2021-08-12T15:19:00Z" w:id="2521">
            <w:rPr>
              <w:rStyle w:val="OperatorTok"/>
            </w:rPr>
          </w:rPrChange>
        </w:rPr>
        <w:t>,</w:t>
      </w:r>
      <w:r w:rsidRPr="00A61C22">
        <w:rPr>
          <w:rStyle w:val="NormalTok"/>
          <w:lang w:val="fr-FR"/>
          <w:rPrChange w:author="Philippe Cornichet" w:date="2021-08-12T15:19:00Z" w:id="2522">
            <w:rPr>
              <w:rStyle w:val="NormalTok"/>
            </w:rPr>
          </w:rPrChange>
        </w:rPr>
        <w:t xml:space="preserve"> res</w:t>
      </w:r>
      <w:r w:rsidRPr="00A61C22">
        <w:rPr>
          <w:rStyle w:val="OperatorTok"/>
          <w:lang w:val="fr-FR"/>
          <w:rPrChange w:author="Philippe Cornichet" w:date="2021-08-12T15:19:00Z" w:id="2523">
            <w:rPr>
              <w:rStyle w:val="OperatorTok"/>
            </w:rPr>
          </w:rPrChange>
        </w:rPr>
        <w:t>,</w:t>
      </w:r>
      <w:r w:rsidRPr="00A61C22">
        <w:rPr>
          <w:rStyle w:val="NormalTok"/>
          <w:lang w:val="fr-FR"/>
          <w:rPrChange w:author="Philippe Cornichet" w:date="2021-08-12T15:19:00Z" w:id="2524">
            <w:rPr>
              <w:rStyle w:val="NormalTok"/>
            </w:rPr>
          </w:rPrChange>
        </w:rPr>
        <w:t xml:space="preserve"> next)</w:t>
      </w:r>
      <w:r w:rsidRPr="00A61C22">
        <w:rPr>
          <w:rStyle w:val="OperatorTok"/>
          <w:lang w:val="fr-FR"/>
          <w:rPrChange w:author="Philippe Cornichet" w:date="2021-08-12T15:19:00Z" w:id="2525">
            <w:rPr>
              <w:rStyle w:val="OperatorTok"/>
            </w:rPr>
          </w:rPrChange>
        </w:rPr>
        <w:t>;</w:t>
      </w:r>
      <w:r w:rsidRPr="00A61C22">
        <w:rPr>
          <w:lang w:val="fr-FR"/>
          <w:rPrChange w:author="Philippe Cornichet" w:date="2021-08-12T15:19:00Z" w:id="2526">
            <w:rPr/>
          </w:rPrChange>
        </w:rPr>
        <w:br/>
      </w:r>
      <w:r w:rsidRPr="00A61C22">
        <w:rPr>
          <w:rStyle w:val="NormalTok"/>
          <w:lang w:val="fr-FR"/>
          <w:rPrChange w:author="Philippe Cornichet" w:date="2021-08-12T15:19:00Z" w:id="2527">
            <w:rPr>
              <w:rStyle w:val="NormalTok"/>
            </w:rPr>
          </w:rPrChange>
        </w:rPr>
        <w:t>})</w:t>
      </w:r>
      <w:r w:rsidRPr="00A61C22">
        <w:rPr>
          <w:rStyle w:val="OperatorTok"/>
          <w:lang w:val="fr-FR"/>
          <w:rPrChange w:author="Philippe Cornichet" w:date="2021-08-12T15:19:00Z" w:id="2528">
            <w:rPr>
              <w:rStyle w:val="OperatorTok"/>
            </w:rPr>
          </w:rPrChange>
        </w:rPr>
        <w:t>;</w:t>
      </w:r>
    </w:p>
    <w:p w:rsidRPr="00A61C22" w:rsidR="00383E43" w:rsidRDefault="00A61C22" w14:paraId="5D8BB213" w14:textId="77777777">
      <w:pPr>
        <w:pStyle w:val="Heading3"/>
        <w:rPr>
          <w:lang w:val="fr-FR"/>
          <w:rPrChange w:author="Philippe Cornichet" w:date="2021-08-12T15:19:00Z" w:id="2529">
            <w:rPr/>
          </w:rPrChange>
        </w:rPr>
      </w:pPr>
      <w:bookmarkStart w:name="oauth2.0" w:id="2530"/>
      <w:bookmarkEnd w:id="2144"/>
      <w:bookmarkEnd w:id="2365"/>
      <w:r w:rsidRPr="00A61C22">
        <w:rPr>
          <w:lang w:val="fr-FR"/>
          <w:rPrChange w:author="Philippe Cornichet" w:date="2021-08-12T15:19:00Z" w:id="2531">
            <w:rPr/>
          </w:rPrChange>
        </w:rPr>
        <w:t>OAuth2.0</w:t>
      </w:r>
    </w:p>
    <w:p w:rsidRPr="00A61C22" w:rsidR="00383E43" w:rsidRDefault="00A61C22" w14:paraId="533B5818" w14:textId="77777777">
      <w:pPr>
        <w:pStyle w:val="Heading4"/>
        <w:rPr>
          <w:lang w:val="fr-FR"/>
          <w:rPrChange w:author="Philippe Cornichet" w:date="2021-08-12T15:19:00Z" w:id="2532">
            <w:rPr/>
          </w:rPrChange>
        </w:rPr>
      </w:pPr>
      <w:bookmarkStart w:name="oauth2.0-open-authorization" w:id="2533"/>
      <w:r w:rsidRPr="00A61C22">
        <w:rPr>
          <w:lang w:val="fr-FR"/>
          <w:rPrChange w:author="Philippe Cornichet" w:date="2021-08-12T15:19:00Z" w:id="2534">
            <w:rPr/>
          </w:rPrChange>
        </w:rPr>
        <w:t>OAuth2.0 (Open Authorization)</w:t>
      </w:r>
    </w:p>
    <w:p w:rsidRPr="00A61C22" w:rsidR="00383E43" w:rsidRDefault="00A61C22" w14:paraId="26AF7EB7" w14:textId="77777777">
      <w:pPr>
        <w:pStyle w:val="FirstParagraph"/>
        <w:rPr>
          <w:lang w:val="fr-FR"/>
          <w:rPrChange w:author="Philippe Cornichet" w:date="2021-08-12T15:19:00Z" w:id="2535">
            <w:rPr/>
          </w:rPrChange>
        </w:rPr>
      </w:pPr>
      <w:r w:rsidRPr="00A61C22">
        <w:rPr>
          <w:lang w:val="fr-FR"/>
          <w:rPrChange w:author="Philippe Cornichet" w:date="2021-08-12T15:19:00Z" w:id="2536">
            <w:rPr/>
          </w:rPrChange>
        </w:rPr>
        <w:t>OAuth est un protocole d’autorisation standard ouvert qui offre aux applications la possibilité d’un accès désigné sécurisé.</w:t>
      </w:r>
    </w:p>
    <w:p w:rsidRPr="00A61C22" w:rsidR="00383E43" w:rsidRDefault="00A61C22" w14:paraId="359CFED5" w14:textId="77777777">
      <w:pPr>
        <w:pStyle w:val="BodyText"/>
        <w:rPr>
          <w:lang w:val="fr-FR"/>
          <w:rPrChange w:author="Philippe Cornichet" w:date="2021-08-12T15:19:00Z" w:id="2537">
            <w:rPr/>
          </w:rPrChange>
        </w:rPr>
      </w:pPr>
      <w:r w:rsidRPr="00A61C22">
        <w:rPr>
          <w:lang w:val="fr-FR"/>
          <w:rPrChange w:author="Philippe Cornichet" w:date="2021-08-12T15:19:00Z" w:id="2538">
            <w:rPr/>
          </w:rPrChange>
        </w:rPr>
        <w:t>En fait, Oauth fonctionne en liant votre propre application à une application d’authentification tierce comme google, facebook, twitter, etc. que dans ce projet j’utiliserai google. Pour accéder à un itinéraire protégé dans votre application, l’utilisateur doit se connecter avec son compte google et une fois son compte vérifié par google, il peut accéder à cet itinéraire protégé.</w:t>
      </w:r>
    </w:p>
    <w:tbl>
      <w:tblPr>
        <w:tblStyle w:val="Table"/>
        <w:tblW w:w="0" w:type="auto"/>
        <w:tblLook w:val="0000" w:firstRow="0" w:lastRow="0" w:firstColumn="0" w:lastColumn="0" w:noHBand="0" w:noVBand="0"/>
      </w:tblPr>
      <w:tblGrid>
        <w:gridCol w:w="5266"/>
        <w:gridCol w:w="4310"/>
      </w:tblGrid>
      <w:tr w:rsidRPr="00A61C22" w:rsidR="00383E43" w:rsidTr="0E197015" w14:paraId="1EA189C3" w14:textId="77777777">
        <w:tc>
          <w:tcPr>
            <w:cnfStyle w:val="000010000000" w:firstRow="0" w:lastRow="0" w:firstColumn="0" w:lastColumn="0" w:oddVBand="1" w:evenVBand="0" w:oddHBand="0" w:evenHBand="0" w:firstRowFirstColumn="0" w:firstRowLastColumn="0" w:lastRowFirstColumn="0" w:lastRowLastColumn="0"/>
            <w:tcW w:w="0" w:type="auto"/>
            <w:tcMar/>
          </w:tcPr>
          <w:p w:rsidRPr="00A61C22" w:rsidR="00383E43" w:rsidRDefault="00A61C22" w14:paraId="62E90EBD" w14:textId="77777777">
            <w:pPr>
              <w:pStyle w:val="CaptionedFigure"/>
              <w:jc w:val="center"/>
              <w:rPr>
                <w:lang w:val="fr-FR"/>
                <w:rPrChange w:author="Philippe Cornichet" w:date="2021-08-12T15:19:00Z" w:id="2539">
                  <w:rPr/>
                </w:rPrChange>
              </w:rPr>
            </w:pPr>
            <w:r w:rsidRPr="00A61C22">
              <w:rPr>
                <w:noProof/>
                <w:lang w:val="fr-FR"/>
                <w:rPrChange w:author="Philippe Cornichet" w:date="2021-08-12T15:19:00Z" w:id="2540">
                  <w:rPr>
                    <w:noProof/>
                  </w:rPr>
                </w:rPrChange>
              </w:rPr>
              <w:lastRenderedPageBreak/>
              <w:drawing>
                <wp:inline distT="0" distB="0" distL="0" distR="0" wp14:anchorId="7EB37575" wp14:editId="45ADFCAB">
                  <wp:extent cx="2519999" cy="1392911"/>
                  <wp:effectExtent l="0" t="0" r="0" b="0"/>
                  <wp:docPr id="22" name="Picture" descr="Page de connexion redirigée fournie par Google lors de la tentative d’accès à un itinéraire protégéi"/>
                  <wp:cNvGraphicFramePr/>
                  <a:graphic xmlns:a="http://schemas.openxmlformats.org/drawingml/2006/main">
                    <a:graphicData uri="http://schemas.openxmlformats.org/drawingml/2006/picture">
                      <pic:pic xmlns:pic="http://schemas.openxmlformats.org/drawingml/2006/picture">
                        <pic:nvPicPr>
                          <pic:cNvPr id="0" name="Picture" descr="img/Oauth/signin with gg 0.png"/>
                          <pic:cNvPicPr>
                            <a:picLocks noChangeAspect="1" noChangeArrowheads="1"/>
                          </pic:cNvPicPr>
                        </pic:nvPicPr>
                        <pic:blipFill>
                          <a:blip r:embed="rId28"/>
                          <a:stretch>
                            <a:fillRect/>
                          </a:stretch>
                        </pic:blipFill>
                        <pic:spPr bwMode="auto">
                          <a:xfrm>
                            <a:off x="0" y="0"/>
                            <a:ext cx="2519999" cy="1392911"/>
                          </a:xfrm>
                          <a:prstGeom prst="rect">
                            <a:avLst/>
                          </a:prstGeom>
                          <a:noFill/>
                          <a:ln w="9525">
                            <a:noFill/>
                            <a:headEnd/>
                            <a:tailEnd/>
                          </a:ln>
                        </pic:spPr>
                      </pic:pic>
                    </a:graphicData>
                  </a:graphic>
                </wp:inline>
              </w:drawing>
            </w:r>
          </w:p>
          <w:p w:rsidRPr="00A61C22" w:rsidR="00383E43" w:rsidRDefault="00A61C22" w14:paraId="21E74EF0" w14:textId="6F27D2A8">
            <w:pPr>
              <w:pStyle w:val="ImageCaption"/>
              <w:jc w:val="center"/>
              <w:rPr>
                <w:lang w:val="fr-FR"/>
                <w:rPrChange w:author="Philippe Cornichet" w:date="2021-08-12T15:19:00Z" w:id="2022766781">
                  <w:rPr/>
                </w:rPrChange>
              </w:rPr>
            </w:pPr>
            <w:bookmarkStart w:name="fig17" w:id="2542"/>
            <w:r w:rsidRPr="0E197015" w:rsidR="00A61C22">
              <w:rPr>
                <w:lang w:val="fr-FR"/>
                <w:rPrChange w:author="Philippe Cornichet" w:date="2021-08-12T15:19:00Z" w:id="881916475"/>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Change w:author="Philippe Cornichet" w:date="2021-08-12T15:19:00Z" w:id="1579796853"/>
              </w:rPr>
              <w:t>17</w:t>
            </w:r>
            <w:r w:rsidRPr="0E197015">
              <w:rPr>
                <w:lang w:val="fr-FR"/>
              </w:rPr>
              <w:fldChar w:fldCharType="end"/>
            </w:r>
            <w:r w:rsidRPr="0E197015" w:rsidR="00A61C22">
              <w:rPr>
                <w:lang w:val="fr-FR"/>
                <w:rPrChange w:author="Philippe Cornichet" w:date="2021-08-12T15:19:00Z" w:id="1902957025"/>
              </w:rPr>
              <w:t xml:space="preserve">: </w:t>
            </w:r>
            <w:bookmarkEnd w:id="2542"/>
            <w:r w:rsidRPr="0E197015" w:rsidR="00A61C22">
              <w:rPr>
                <w:lang w:val="fr-FR"/>
                <w:rPrChange w:author="Philippe Cornichet" w:date="2021-08-12T15:19:00Z" w:id="601593126"/>
              </w:rPr>
              <w:t xml:space="preserve">Page de connexion redirigée fournie par Google lors de la tentative d’accès à un itinéraire </w:t>
            </w:r>
            <w:del w:author="Tien Thanh Le" w:date="2021-08-13T13:55:51.849Z" w:id="1721550753">
              <w:r w:rsidRPr="0E197015" w:rsidDel="00A61C22">
                <w:rPr>
                  <w:lang w:val="fr-FR"/>
                  <w:rPrChange w:author="Philippe Cornichet" w:date="2021-08-12T15:19:00Z" w:id="323584508"/>
                </w:rPr>
                <w:delText>protégéi</w:delText>
              </w:r>
            </w:del>
            <w:ins w:author="Tien Thanh Le" w:date="2021-08-13T13:55:51.85Z" w:id="2085769292">
              <w:r w:rsidRPr="0E197015" w:rsidR="2D58DDE1">
                <w:rPr>
                  <w:lang w:val="fr-FR"/>
                </w:rPr>
                <w:t>protégé</w:t>
              </w:r>
            </w:ins>
          </w:p>
        </w:tc>
        <w:tc>
          <w:tcPr>
            <w:cnfStyle w:val="000001000000" w:firstRow="0" w:lastRow="0" w:firstColumn="0" w:lastColumn="0" w:oddVBand="0" w:evenVBand="1" w:oddHBand="0" w:evenHBand="0" w:firstRowFirstColumn="0" w:firstRowLastColumn="0" w:lastRowFirstColumn="0" w:lastRowLastColumn="0"/>
            <w:tcW w:w="0" w:type="auto"/>
            <w:tcMar/>
          </w:tcPr>
          <w:p w:rsidRPr="00A61C22" w:rsidR="00383E43" w:rsidRDefault="00A61C22" w14:paraId="41CC24B4" w14:textId="77777777">
            <w:pPr>
              <w:pStyle w:val="CaptionedFigure"/>
              <w:jc w:val="center"/>
              <w:rPr>
                <w:lang w:val="fr-FR"/>
                <w:rPrChange w:author="Philippe Cornichet" w:date="2021-08-12T15:19:00Z" w:id="2551">
                  <w:rPr/>
                </w:rPrChange>
              </w:rPr>
            </w:pPr>
            <w:r w:rsidRPr="00A61C22">
              <w:rPr>
                <w:noProof/>
                <w:lang w:val="fr-FR"/>
                <w:rPrChange w:author="Philippe Cornichet" w:date="2021-08-12T15:19:00Z" w:id="2552">
                  <w:rPr>
                    <w:noProof/>
                  </w:rPr>
                </w:rPrChange>
              </w:rPr>
              <w:drawing>
                <wp:inline distT="0" distB="0" distL="0" distR="0" wp14:anchorId="3EC30D01" wp14:editId="5BD6B3E2">
                  <wp:extent cx="1799999" cy="2168354"/>
                  <wp:effectExtent l="0" t="0" r="0" b="0"/>
                  <wp:docPr id="23" name="Picture" descr="Page de connexion redirigée fournie par Google lors de la tentative d’accès à un itinéraire protégéi"/>
                  <wp:cNvGraphicFramePr/>
                  <a:graphic xmlns:a="http://schemas.openxmlformats.org/drawingml/2006/main">
                    <a:graphicData uri="http://schemas.openxmlformats.org/drawingml/2006/picture">
                      <pic:pic xmlns:pic="http://schemas.openxmlformats.org/drawingml/2006/picture">
                        <pic:nvPicPr>
                          <pic:cNvPr id="0" name="Picture" descr="img/Oauth/signin with gg.png"/>
                          <pic:cNvPicPr>
                            <a:picLocks noChangeAspect="1" noChangeArrowheads="1"/>
                          </pic:cNvPicPr>
                        </pic:nvPicPr>
                        <pic:blipFill>
                          <a:blip r:embed="rId29"/>
                          <a:stretch>
                            <a:fillRect/>
                          </a:stretch>
                        </pic:blipFill>
                        <pic:spPr bwMode="auto">
                          <a:xfrm>
                            <a:off x="0" y="0"/>
                            <a:ext cx="1799999" cy="2168354"/>
                          </a:xfrm>
                          <a:prstGeom prst="rect">
                            <a:avLst/>
                          </a:prstGeom>
                          <a:noFill/>
                          <a:ln w="9525">
                            <a:noFill/>
                            <a:headEnd/>
                            <a:tailEnd/>
                          </a:ln>
                        </pic:spPr>
                      </pic:pic>
                    </a:graphicData>
                  </a:graphic>
                </wp:inline>
              </w:drawing>
            </w:r>
          </w:p>
          <w:p w:rsidRPr="00A61C22" w:rsidR="00383E43" w:rsidRDefault="00A61C22" w14:paraId="4FA8ED39" w14:textId="18C16100">
            <w:pPr>
              <w:pStyle w:val="ImageCaption"/>
              <w:jc w:val="center"/>
              <w:rPr>
                <w:lang w:val="fr-FR"/>
                <w:rPrChange w:author="Philippe Cornichet" w:date="2021-08-12T15:19:00Z" w:id="586271085">
                  <w:rPr/>
                </w:rPrChange>
              </w:rPr>
            </w:pPr>
            <w:bookmarkStart w:name="fig18" w:id="2554"/>
            <w:r w:rsidRPr="0E197015" w:rsidR="00A61C22">
              <w:rPr>
                <w:lang w:val="fr-FR"/>
                <w:rPrChange w:author="Philippe Cornichet" w:date="2021-08-12T15:19:00Z" w:id="258522865"/>
              </w:rPr>
              <w:t>Figure </w:t>
            </w:r>
            <w:r w:rsidRPr="0E197015">
              <w:rPr>
                <w:lang w:val="fr-FR"/>
              </w:rPr>
              <w:fldChar w:fldCharType="begin"/>
            </w:r>
            <w:r w:rsidRPr="0E197015">
              <w:rPr>
                <w:lang w:val="fr-FR"/>
              </w:rPr>
              <w:instrText xml:space="preserve">SEQ Figure \* ARABIC </w:instrText>
            </w:r>
            <w:r w:rsidRPr="0E197015">
              <w:rPr>
                <w:lang w:val="fr-FR"/>
              </w:rPr>
              <w:fldChar w:fldCharType="separate"/>
            </w:r>
            <w:r w:rsidRPr="0E197015" w:rsidR="00A61C22">
              <w:rPr>
                <w:lang w:val="fr-FR"/>
                <w:rPrChange w:author="Philippe Cornichet" w:date="2021-08-12T15:19:00Z" w:id="650666654"/>
              </w:rPr>
              <w:t>18</w:t>
            </w:r>
            <w:r w:rsidRPr="0E197015">
              <w:rPr>
                <w:lang w:val="fr-FR"/>
              </w:rPr>
              <w:fldChar w:fldCharType="end"/>
            </w:r>
            <w:r w:rsidRPr="0E197015" w:rsidR="00A61C22">
              <w:rPr>
                <w:lang w:val="fr-FR"/>
                <w:rPrChange w:author="Philippe Cornichet" w:date="2021-08-12T15:19:00Z" w:id="773872416"/>
              </w:rPr>
              <w:t xml:space="preserve">: </w:t>
            </w:r>
            <w:bookmarkEnd w:id="2554"/>
            <w:r w:rsidRPr="0E197015" w:rsidR="00A61C22">
              <w:rPr>
                <w:lang w:val="fr-FR"/>
                <w:rPrChange w:author="Philippe Cornichet" w:date="2021-08-12T15:19:00Z" w:id="1988152876"/>
              </w:rPr>
              <w:t xml:space="preserve">Page de connexion redirigée fournie par Google lors de la tentative d’accès à un itinéraire </w:t>
            </w:r>
            <w:del w:author="Tien Thanh Le" w:date="2021-08-13T13:55:49.644Z" w:id="2100801332">
              <w:r w:rsidRPr="0E197015" w:rsidDel="00A61C22">
                <w:rPr>
                  <w:lang w:val="fr-FR"/>
                  <w:rPrChange w:author="Philippe Cornichet" w:date="2021-08-12T15:19:00Z" w:id="756380776"/>
                </w:rPr>
                <w:delText>protégéi</w:delText>
              </w:r>
            </w:del>
            <w:ins w:author="Tien Thanh Le" w:date="2021-08-13T13:55:49.645Z" w:id="1473618607">
              <w:r w:rsidRPr="0E197015" w:rsidR="4A015B82">
                <w:rPr>
                  <w:lang w:val="fr-FR"/>
                </w:rPr>
                <w:t>protégé</w:t>
              </w:r>
            </w:ins>
          </w:p>
        </w:tc>
      </w:tr>
    </w:tbl>
    <w:p w:rsidRPr="00A61C22" w:rsidR="00383E43" w:rsidRDefault="00A61C22" w14:paraId="362EC074" w14:textId="77777777">
      <w:pPr>
        <w:pStyle w:val="CaptionedFigure"/>
        <w:rPr>
          <w:lang w:val="fr-FR"/>
          <w:rPrChange w:author="Philippe Cornichet" w:date="2021-08-12T15:19:00Z" w:id="2563">
            <w:rPr/>
          </w:rPrChange>
        </w:rPr>
      </w:pPr>
      <w:r w:rsidRPr="00A61C22">
        <w:rPr>
          <w:noProof/>
          <w:lang w:val="fr-FR"/>
          <w:rPrChange w:author="Philippe Cornichet" w:date="2021-08-12T15:19:00Z" w:id="2564">
            <w:rPr>
              <w:noProof/>
            </w:rPr>
          </w:rPrChange>
        </w:rPr>
        <w:drawing>
          <wp:inline distT="0" distB="0" distL="0" distR="0" wp14:anchorId="56BFBABE" wp14:editId="146BFC78">
            <wp:extent cx="3624599" cy="2159999"/>
            <wp:effectExtent l="0" t="0" r="0" b="0"/>
            <wp:docPr id="24" name="Picture" descr="Flux de travail OAuth2.0 avec Google"/>
            <wp:cNvGraphicFramePr/>
            <a:graphic xmlns:a="http://schemas.openxmlformats.org/drawingml/2006/main">
              <a:graphicData uri="http://schemas.openxmlformats.org/drawingml/2006/picture">
                <pic:pic xmlns:pic="http://schemas.openxmlformats.org/drawingml/2006/picture">
                  <pic:nvPicPr>
                    <pic:cNvPr id="0" name="Picture" descr="img/Oauth/oauth2-workflow2.png"/>
                    <pic:cNvPicPr>
                      <a:picLocks noChangeAspect="1" noChangeArrowheads="1"/>
                    </pic:cNvPicPr>
                  </pic:nvPicPr>
                  <pic:blipFill>
                    <a:blip r:embed="rId30"/>
                    <a:stretch>
                      <a:fillRect/>
                    </a:stretch>
                  </pic:blipFill>
                  <pic:spPr bwMode="auto">
                    <a:xfrm>
                      <a:off x="0" y="0"/>
                      <a:ext cx="3624599" cy="2159999"/>
                    </a:xfrm>
                    <a:prstGeom prst="rect">
                      <a:avLst/>
                    </a:prstGeom>
                    <a:noFill/>
                    <a:ln w="9525">
                      <a:noFill/>
                      <a:headEnd/>
                      <a:tailEnd/>
                    </a:ln>
                  </pic:spPr>
                </pic:pic>
              </a:graphicData>
            </a:graphic>
          </wp:inline>
        </w:drawing>
      </w:r>
    </w:p>
    <w:p w:rsidRPr="00A61C22" w:rsidR="00383E43" w:rsidRDefault="00A61C22" w14:paraId="3A99E7F9" w14:textId="77777777">
      <w:pPr>
        <w:pStyle w:val="ImageCaption"/>
        <w:rPr>
          <w:lang w:val="fr-FR"/>
          <w:rPrChange w:author="Philippe Cornichet" w:date="2021-08-12T15:19:00Z" w:id="2565">
            <w:rPr/>
          </w:rPrChange>
        </w:rPr>
      </w:pPr>
      <w:bookmarkStart w:name="fig19" w:id="2566"/>
      <w:r w:rsidRPr="00A61C22">
        <w:rPr>
          <w:lang w:val="fr-FR"/>
          <w:rPrChange w:author="Philippe Cornichet" w:date="2021-08-12T15:19:00Z" w:id="2567">
            <w:rPr/>
          </w:rPrChange>
        </w:rPr>
        <w:t>Figure </w:t>
      </w:r>
      <w:r w:rsidRPr="00A61C22">
        <w:rPr>
          <w:lang w:val="fr-FR"/>
          <w:rPrChange w:author="Philippe Cornichet" w:date="2021-08-12T15:19:00Z" w:id="2568">
            <w:rPr/>
          </w:rPrChange>
        </w:rPr>
        <w:fldChar w:fldCharType="begin"/>
      </w:r>
      <w:r w:rsidRPr="00A61C22">
        <w:rPr>
          <w:lang w:val="fr-FR"/>
          <w:rPrChange w:author="Philippe Cornichet" w:date="2021-08-12T15:19:00Z" w:id="2569">
            <w:rPr/>
          </w:rPrChange>
        </w:rPr>
        <w:instrText xml:space="preserve">SEQ Figure \* ARABIC </w:instrText>
      </w:r>
      <w:r w:rsidRPr="00A61C22">
        <w:rPr>
          <w:lang w:val="fr-FR"/>
          <w:rPrChange w:author="Philippe Cornichet" w:date="2021-08-12T15:19:00Z" w:id="2570">
            <w:rPr/>
          </w:rPrChange>
        </w:rPr>
        <w:fldChar w:fldCharType="separate"/>
      </w:r>
      <w:r w:rsidRPr="00A61C22">
        <w:rPr>
          <w:lang w:val="fr-FR"/>
          <w:rPrChange w:author="Philippe Cornichet" w:date="2021-08-12T15:19:00Z" w:id="2571">
            <w:rPr/>
          </w:rPrChange>
        </w:rPr>
        <w:t>19</w:t>
      </w:r>
      <w:r w:rsidRPr="00A61C22">
        <w:rPr>
          <w:lang w:val="fr-FR"/>
          <w:rPrChange w:author="Philippe Cornichet" w:date="2021-08-12T15:19:00Z" w:id="2572">
            <w:rPr/>
          </w:rPrChange>
        </w:rPr>
        <w:fldChar w:fldCharType="end"/>
      </w:r>
      <w:r w:rsidRPr="00A61C22">
        <w:rPr>
          <w:lang w:val="fr-FR"/>
          <w:rPrChange w:author="Philippe Cornichet" w:date="2021-08-12T15:19:00Z" w:id="2573">
            <w:rPr/>
          </w:rPrChange>
        </w:rPr>
        <w:t xml:space="preserve">: </w:t>
      </w:r>
      <w:bookmarkEnd w:id="2566"/>
      <w:r w:rsidRPr="00A61C22">
        <w:rPr>
          <w:lang w:val="fr-FR"/>
          <w:rPrChange w:author="Philippe Cornichet" w:date="2021-08-12T15:19:00Z" w:id="2574">
            <w:rPr/>
          </w:rPrChange>
        </w:rPr>
        <w:t>Flux de travail OAuth2.0 avec Google</w:t>
      </w:r>
    </w:p>
    <w:p w:rsidRPr="00A61C22" w:rsidR="00383E43" w:rsidRDefault="00A61C22" w14:paraId="3D652063" w14:textId="77777777">
      <w:pPr>
        <w:pStyle w:val="Heading4"/>
        <w:rPr>
          <w:lang w:val="fr-FR"/>
          <w:rPrChange w:author="Philippe Cornichet" w:date="2021-08-12T15:19:00Z" w:id="2575">
            <w:rPr/>
          </w:rPrChange>
        </w:rPr>
      </w:pPr>
      <w:bookmarkStart w:name="X491acf27c94198e8ae1e100cc3624a2f357a2f7" w:id="2576"/>
      <w:bookmarkEnd w:id="2533"/>
      <w:r w:rsidRPr="00A61C22">
        <w:rPr>
          <w:lang w:val="fr-FR"/>
          <w:rPrChange w:author="Philippe Cornichet" w:date="2021-08-12T15:19:00Z" w:id="2577">
            <w:rPr/>
          </w:rPrChange>
        </w:rPr>
        <w:t>Workflow d’Oauth2.0 avec l’implémentation stratégie passport-oauth2</w:t>
      </w:r>
    </w:p>
    <w:p w:rsidRPr="00A61C22" w:rsidR="00383E43" w:rsidRDefault="00A61C22" w14:paraId="6B984323" w14:textId="6DDD97C3">
      <w:pPr>
        <w:pStyle w:val="FirstParagraph"/>
        <w:rPr>
          <w:lang w:val="fr-FR"/>
          <w:rPrChange w:author="Philippe Cornichet" w:date="2021-08-12T15:19:00Z" w:id="749054116">
            <w:rPr/>
          </w:rPrChange>
        </w:rPr>
      </w:pPr>
      <w:r>
        <w:br/>
      </w:r>
      <w:r w:rsidRPr="0E197015" w:rsidR="00A61C22">
        <w:rPr>
          <w:lang w:val="fr-FR"/>
          <w:rPrChange w:author="Philippe Cornichet" w:date="2021-08-12T15:19:00Z" w:id="1651364476"/>
        </w:rPr>
        <w:t>La figure 11 vous décrit le workflow d’</w:t>
      </w:r>
      <w:proofErr w:type="spellStart"/>
      <w:r w:rsidRPr="0E197015" w:rsidR="00A61C22">
        <w:rPr>
          <w:lang w:val="fr-FR"/>
          <w:rPrChange w:author="Philippe Cornichet" w:date="2021-08-12T15:19:00Z" w:id="811698958"/>
        </w:rPr>
        <w:t>Oauth</w:t>
      </w:r>
      <w:proofErr w:type="spellEnd"/>
      <w:r w:rsidRPr="0E197015" w:rsidR="00A61C22">
        <w:rPr>
          <w:lang w:val="fr-FR"/>
          <w:rPrChange w:author="Philippe Cornichet" w:date="2021-08-12T15:19:00Z" w:id="910944506"/>
        </w:rPr>
        <w:t xml:space="preserve">. Tout d’abord, pour accéder à une route protégée, l’utilisateur doit accéder à la route </w:t>
      </w:r>
      <w:proofErr w:type="spellStart"/>
      <w:r w:rsidRPr="0E197015" w:rsidR="00A61C22">
        <w:rPr>
          <w:lang w:val="fr-FR"/>
          <w:rPrChange w:author="Philippe Cornichet" w:date="2021-08-12T15:19:00Z" w:id="205165534"/>
        </w:rPr>
        <w:t>auth</w:t>
      </w:r>
      <w:proofErr w:type="spellEnd"/>
      <w:r w:rsidRPr="0E197015" w:rsidR="00A61C22">
        <w:rPr>
          <w:lang w:val="fr-FR"/>
          <w:rPrChange w:author="Philippe Cornichet" w:date="2021-08-12T15:19:00Z" w:id="1835883287"/>
        </w:rPr>
        <w:t xml:space="preserve">/google. Passport.js gérera ensuite le processus de redirection vers la page d’autorisation de Google </w:t>
      </w:r>
      <w:proofErr w:type="gramStart"/>
      <w:r w:rsidRPr="0E197015" w:rsidR="00A61C22">
        <w:rPr>
          <w:i w:val="1"/>
          <w:iCs w:val="1"/>
          <w:lang w:val="fr-FR"/>
          <w:rPrChange w:author="Philippe Cornichet" w:date="2021-08-12T15:19:00Z" w:id="1302954959">
            <w:rPr>
              <w:i w:val="1"/>
              <w:iCs w:val="1"/>
            </w:rPr>
          </w:rPrChange>
        </w:rPr>
        <w:t>( la</w:t>
      </w:r>
      <w:proofErr w:type="gramEnd"/>
      <w:r w:rsidRPr="0E197015" w:rsidR="00A61C22">
        <w:rPr>
          <w:i w:val="1"/>
          <w:iCs w:val="1"/>
          <w:lang w:val="fr-FR"/>
          <w:rPrChange w:author="Philippe Cornichet" w:date="2021-08-12T15:19:00Z" w:id="898781358">
            <w:rPr>
              <w:i w:val="1"/>
              <w:iCs w:val="1"/>
            </w:rPr>
          </w:rPrChange>
        </w:rPr>
        <w:t xml:space="preserve"> figure </w:t>
      </w:r>
      <w:proofErr w:type="gramStart"/>
      <w:r w:rsidRPr="0E197015" w:rsidR="00A61C22">
        <w:rPr>
          <w:i w:val="1"/>
          <w:iCs w:val="1"/>
          <w:lang w:val="fr-FR"/>
          <w:rPrChange w:author="Philippe Cornichet" w:date="2021-08-12T15:19:00Z" w:id="1896726013">
            <w:rPr>
              <w:i w:val="1"/>
              <w:iCs w:val="1"/>
            </w:rPr>
          </w:rPrChange>
        </w:rPr>
        <w:t>12 )</w:t>
      </w:r>
      <w:proofErr w:type="gramEnd"/>
      <w:r w:rsidRPr="0E197015" w:rsidR="00A61C22">
        <w:rPr>
          <w:lang w:val="fr-FR"/>
          <w:rPrChange w:author="Philippe Cornichet" w:date="2021-08-12T15:19:00Z" w:id="438034230"/>
        </w:rPr>
        <w:t>.</w:t>
      </w:r>
      <w:r>
        <w:br/>
      </w:r>
      <w:r w:rsidRPr="0E197015" w:rsidR="00A61C22">
        <w:rPr>
          <w:lang w:val="fr-FR"/>
          <w:rPrChange w:author="Philippe Cornichet" w:date="2021-08-12T15:19:00Z" w:id="1781124558"/>
        </w:rPr>
        <w:t xml:space="preserve">Après avoir correctement connecté votre compte Google, Google vous renverra un code en l’ajoutant à l’URI redirigé. Ensuite, le passeport gérera ce code et le renverra à Google pour obtenir les informations de profil. Après avoir obtenu ces informations de profil, il déclenchera la fonction callback avec les informations réelles sur le profil. Ayant cette information, nous pouvons rechercher l’utilisateur dans la base de données en utilisant </w:t>
      </w:r>
      <w:proofErr w:type="spellStart"/>
      <w:r w:rsidRPr="0E197015" w:rsidR="00A61C22">
        <w:rPr>
          <w:lang w:val="fr-FR"/>
          <w:rPrChange w:author="Philippe Cornichet" w:date="2021-08-12T15:19:00Z" w:id="1181699913"/>
        </w:rPr>
        <w:t>User.findOne</w:t>
      </w:r>
      <w:proofErr w:type="spellEnd"/>
      <w:r w:rsidRPr="0E197015" w:rsidR="00A61C22">
        <w:rPr>
          <w:lang w:val="fr-FR"/>
          <w:rPrChange w:author="Philippe Cornichet" w:date="2021-08-12T15:19:00Z" w:id="949158304"/>
        </w:rPr>
        <w:t>().</w:t>
      </w:r>
      <w:r>
        <w:br/>
      </w:r>
      <w:r w:rsidRPr="0E197015" w:rsidR="00A61C22">
        <w:rPr>
          <w:lang w:val="fr-FR"/>
          <w:rPrChange w:author="Philippe Cornichet" w:date="2021-08-12T15:19:00Z" w:id="1787167860"/>
        </w:rPr>
        <w:t xml:space="preserve">Dans la mise en </w:t>
      </w:r>
      <w:del w:author="Tien Thanh Le" w:date="2021-08-13T13:56:00.696Z" w:id="2105211697">
        <w:r w:rsidRPr="0E197015" w:rsidDel="00A61C22">
          <w:rPr>
            <w:lang w:val="fr-FR"/>
            <w:rPrChange w:author="Philippe Cornichet" w:date="2021-08-12T15:19:00Z" w:id="1670808251"/>
          </w:rPr>
          <w:delText>oeuvre</w:delText>
        </w:r>
      </w:del>
      <w:ins w:author="Tien Thanh Le" w:date="2021-08-13T13:56:00.698Z" w:id="271219111">
        <w:r w:rsidRPr="0E197015" w:rsidR="62FBD7E0">
          <w:rPr>
            <w:lang w:val="fr-FR"/>
          </w:rPr>
          <w:t>œuvre</w:t>
        </w:r>
      </w:ins>
      <w:r w:rsidRPr="0E197015" w:rsidR="00A61C22">
        <w:rPr>
          <w:lang w:val="fr-FR"/>
          <w:rPrChange w:author="Philippe Cornichet" w:date="2021-08-12T15:19:00Z" w:id="1026787929"/>
        </w:rPr>
        <w:t xml:space="preserve">, vous pouvez trouver que j’ai des "clés" comme les options pour </w:t>
      </w:r>
      <w:ins w:author="Tien Thanh Le" w:date="2021-08-13T13:56:07.207Z" w:id="726418960">
        <w:r w:rsidRPr="0E197015" w:rsidR="5063B541">
          <w:rPr>
            <w:lang w:val="fr-FR"/>
          </w:rPr>
          <w:t>P</w:t>
        </w:r>
      </w:ins>
      <w:del w:author="Tien Thanh Le" w:date="2021-08-13T13:56:06.833Z" w:id="2020459632">
        <w:r w:rsidRPr="0E197015" w:rsidDel="00A61C22">
          <w:rPr>
            <w:lang w:val="fr-FR"/>
            <w:rPrChange w:author="Philippe Cornichet" w:date="2021-08-12T15:19:00Z" w:id="647988080"/>
          </w:rPr>
          <w:delText>p</w:delText>
        </w:r>
      </w:del>
      <w:r w:rsidRPr="0E197015" w:rsidR="00A61C22">
        <w:rPr>
          <w:lang w:val="fr-FR"/>
          <w:rPrChange w:author="Philippe Cornichet" w:date="2021-08-12T15:19:00Z" w:id="1386841"/>
        </w:rPr>
        <w:t>assport. Ces</w:t>
      </w:r>
      <w:proofErr w:type="gramStart"/>
      <w:r w:rsidRPr="0E197015" w:rsidR="00A61C22">
        <w:rPr>
          <w:lang w:val="fr-FR"/>
          <w:rPrChange w:author="Philippe Cornichet" w:date="2021-08-12T15:19:00Z" w:id="1087191226"/>
        </w:rPr>
        <w:t xml:space="preserve"> «clés</w:t>
      </w:r>
      <w:proofErr w:type="gramEnd"/>
      <w:r w:rsidRPr="0E197015" w:rsidR="00A61C22">
        <w:rPr>
          <w:lang w:val="fr-FR"/>
          <w:rPrChange w:author="Philippe Cornichet" w:date="2021-08-12T15:19:00Z" w:id="439412759"/>
        </w:rPr>
        <w:t xml:space="preserve">» sont les informations d’identification fournies par Google </w:t>
      </w:r>
      <w:r w:rsidRPr="0E197015" w:rsidR="00A61C22">
        <w:rPr>
          <w:i w:val="1"/>
          <w:iCs w:val="1"/>
          <w:lang w:val="fr-FR"/>
          <w:rPrChange w:author="Philippe Cornichet" w:date="2021-08-12T15:19:00Z" w:id="181271694">
            <w:rPr>
              <w:i w:val="1"/>
              <w:iCs w:val="1"/>
            </w:rPr>
          </w:rPrChange>
        </w:rPr>
        <w:t>https://console.cloud.google.com/apis/</w:t>
      </w:r>
      <w:r w:rsidRPr="0E197015" w:rsidR="00A61C22">
        <w:rPr>
          <w:lang w:val="fr-FR"/>
          <w:rPrChange w:author="Philippe Cornichet" w:date="2021-08-12T15:19:00Z" w:id="1067472846"/>
        </w:rPr>
        <w:t xml:space="preserve"> et sont associées à mon compte Google pour aider le passeport à générer le jeton d’accès associé à mon compte.</w:t>
      </w:r>
    </w:p>
    <w:p w:rsidRPr="00A61C22" w:rsidR="00383E43" w:rsidRDefault="00A61C22" w14:paraId="4B54995D" w14:textId="77777777">
      <w:pPr>
        <w:pStyle w:val="SourceCode"/>
        <w:rPr>
          <w:lang w:val="fr-FR"/>
          <w:rPrChange w:author="Philippe Cornichet" w:date="2021-08-12T15:19:00Z" w:id="2589">
            <w:rPr/>
          </w:rPrChange>
        </w:rPr>
      </w:pPr>
      <w:r w:rsidRPr="00A61C22">
        <w:rPr>
          <w:rStyle w:val="CommentTok"/>
          <w:lang w:val="fr-FR"/>
          <w:rPrChange w:author="Philippe Cornichet" w:date="2021-08-12T15:19:00Z" w:id="2590">
            <w:rPr>
              <w:rStyle w:val="CommentTok"/>
            </w:rPr>
          </w:rPrChange>
        </w:rPr>
        <w:t>// config/passport-setup.js</w:t>
      </w:r>
      <w:r w:rsidRPr="00A61C22">
        <w:rPr>
          <w:lang w:val="fr-FR"/>
          <w:rPrChange w:author="Philippe Cornichet" w:date="2021-08-12T15:19:00Z" w:id="2591">
            <w:rPr/>
          </w:rPrChange>
        </w:rPr>
        <w:br/>
      </w:r>
      <w:r w:rsidRPr="00A61C22">
        <w:rPr>
          <w:lang w:val="fr-FR"/>
          <w:rPrChange w:author="Philippe Cornichet" w:date="2021-08-12T15:19:00Z" w:id="2592">
            <w:rPr/>
          </w:rPrChange>
        </w:rPr>
        <w:br/>
      </w:r>
      <w:r w:rsidRPr="00A61C22">
        <w:rPr>
          <w:rStyle w:val="KeywordTok"/>
          <w:lang w:val="fr-FR"/>
          <w:rPrChange w:author="Philippe Cornichet" w:date="2021-08-12T15:19:00Z" w:id="2593">
            <w:rPr>
              <w:rStyle w:val="KeywordTok"/>
            </w:rPr>
          </w:rPrChange>
        </w:rPr>
        <w:t>const</w:t>
      </w:r>
      <w:r w:rsidRPr="00A61C22">
        <w:rPr>
          <w:rStyle w:val="NormalTok"/>
          <w:lang w:val="fr-FR"/>
          <w:rPrChange w:author="Philippe Cornichet" w:date="2021-08-12T15:19:00Z" w:id="2594">
            <w:rPr>
              <w:rStyle w:val="NormalTok"/>
            </w:rPr>
          </w:rPrChange>
        </w:rPr>
        <w:t xml:space="preserve"> keys </w:t>
      </w:r>
      <w:r w:rsidRPr="00A61C22">
        <w:rPr>
          <w:rStyle w:val="OperatorTok"/>
          <w:lang w:val="fr-FR"/>
          <w:rPrChange w:author="Philippe Cornichet" w:date="2021-08-12T15:19:00Z" w:id="2595">
            <w:rPr>
              <w:rStyle w:val="OperatorTok"/>
            </w:rPr>
          </w:rPrChange>
        </w:rPr>
        <w:t>=</w:t>
      </w:r>
      <w:r w:rsidRPr="00A61C22">
        <w:rPr>
          <w:rStyle w:val="NormalTok"/>
          <w:lang w:val="fr-FR"/>
          <w:rPrChange w:author="Philippe Cornichet" w:date="2021-08-12T15:19:00Z" w:id="2596">
            <w:rPr>
              <w:rStyle w:val="NormalTok"/>
            </w:rPr>
          </w:rPrChange>
        </w:rPr>
        <w:t xml:space="preserve"> </w:t>
      </w:r>
      <w:r w:rsidRPr="00A61C22">
        <w:rPr>
          <w:rStyle w:val="PreprocessorTok"/>
          <w:lang w:val="fr-FR"/>
          <w:rPrChange w:author="Philippe Cornichet" w:date="2021-08-12T15:19:00Z" w:id="2597">
            <w:rPr>
              <w:rStyle w:val="PreprocessorTok"/>
            </w:rPr>
          </w:rPrChange>
        </w:rPr>
        <w:t>require</w:t>
      </w:r>
      <w:r w:rsidRPr="00A61C22">
        <w:rPr>
          <w:rStyle w:val="NormalTok"/>
          <w:lang w:val="fr-FR"/>
          <w:rPrChange w:author="Philippe Cornichet" w:date="2021-08-12T15:19:00Z" w:id="2598">
            <w:rPr>
              <w:rStyle w:val="NormalTok"/>
            </w:rPr>
          </w:rPrChange>
        </w:rPr>
        <w:t>(</w:t>
      </w:r>
      <w:r w:rsidRPr="00A61C22">
        <w:rPr>
          <w:rStyle w:val="StringTok"/>
          <w:lang w:val="fr-FR"/>
          <w:rPrChange w:author="Philippe Cornichet" w:date="2021-08-12T15:19:00Z" w:id="2599">
            <w:rPr>
              <w:rStyle w:val="StringTok"/>
            </w:rPr>
          </w:rPrChange>
        </w:rPr>
        <w:t>'./keys'</w:t>
      </w:r>
      <w:r w:rsidRPr="00A61C22">
        <w:rPr>
          <w:rStyle w:val="NormalTok"/>
          <w:lang w:val="fr-FR"/>
          <w:rPrChange w:author="Philippe Cornichet" w:date="2021-08-12T15:19:00Z" w:id="2600">
            <w:rPr>
              <w:rStyle w:val="NormalTok"/>
            </w:rPr>
          </w:rPrChange>
        </w:rPr>
        <w:t>)</w:t>
      </w:r>
      <w:r w:rsidRPr="00A61C22">
        <w:rPr>
          <w:rStyle w:val="OperatorTok"/>
          <w:lang w:val="fr-FR"/>
          <w:rPrChange w:author="Philippe Cornichet" w:date="2021-08-12T15:19:00Z" w:id="2601">
            <w:rPr>
              <w:rStyle w:val="OperatorTok"/>
            </w:rPr>
          </w:rPrChange>
        </w:rPr>
        <w:t>;</w:t>
      </w:r>
      <w:r w:rsidRPr="00A61C22">
        <w:rPr>
          <w:lang w:val="fr-FR"/>
          <w:rPrChange w:author="Philippe Cornichet" w:date="2021-08-12T15:19:00Z" w:id="2602">
            <w:rPr/>
          </w:rPrChange>
        </w:rPr>
        <w:br/>
      </w:r>
      <w:r w:rsidRPr="00A61C22">
        <w:rPr>
          <w:rStyle w:val="NormalTok"/>
          <w:lang w:val="fr-FR"/>
          <w:rPrChange w:author="Philippe Cornichet" w:date="2021-08-12T15:19:00Z" w:id="2603">
            <w:rPr>
              <w:rStyle w:val="NormalTok"/>
            </w:rPr>
          </w:rPrChange>
        </w:rPr>
        <w:t>passport</w:t>
      </w:r>
      <w:r w:rsidRPr="00A61C22">
        <w:rPr>
          <w:rStyle w:val="OperatorTok"/>
          <w:lang w:val="fr-FR"/>
          <w:rPrChange w:author="Philippe Cornichet" w:date="2021-08-12T15:19:00Z" w:id="2604">
            <w:rPr>
              <w:rStyle w:val="OperatorTok"/>
            </w:rPr>
          </w:rPrChange>
        </w:rPr>
        <w:t>.</w:t>
      </w:r>
      <w:r w:rsidRPr="00A61C22">
        <w:rPr>
          <w:rStyle w:val="FunctionTok"/>
          <w:lang w:val="fr-FR"/>
          <w:rPrChange w:author="Philippe Cornichet" w:date="2021-08-12T15:19:00Z" w:id="2605">
            <w:rPr>
              <w:rStyle w:val="FunctionTok"/>
            </w:rPr>
          </w:rPrChange>
        </w:rPr>
        <w:t>use</w:t>
      </w:r>
      <w:r w:rsidRPr="00A61C22">
        <w:rPr>
          <w:rStyle w:val="NormalTok"/>
          <w:lang w:val="fr-FR"/>
          <w:rPrChange w:author="Philippe Cornichet" w:date="2021-08-12T15:19:00Z" w:id="2606">
            <w:rPr>
              <w:rStyle w:val="NormalTok"/>
            </w:rPr>
          </w:rPrChange>
        </w:rPr>
        <w:t>(</w:t>
      </w:r>
      <w:r w:rsidRPr="00A61C22">
        <w:rPr>
          <w:lang w:val="fr-FR"/>
          <w:rPrChange w:author="Philippe Cornichet" w:date="2021-08-12T15:19:00Z" w:id="2607">
            <w:rPr/>
          </w:rPrChange>
        </w:rPr>
        <w:br/>
      </w:r>
      <w:r w:rsidRPr="00A61C22">
        <w:rPr>
          <w:rStyle w:val="NormalTok"/>
          <w:lang w:val="fr-FR"/>
          <w:rPrChange w:author="Philippe Cornichet" w:date="2021-08-12T15:19:00Z" w:id="2608">
            <w:rPr>
              <w:rStyle w:val="NormalTok"/>
            </w:rPr>
          </w:rPrChange>
        </w:rPr>
        <w:t xml:space="preserve">  </w:t>
      </w:r>
      <w:r w:rsidRPr="00A61C22">
        <w:rPr>
          <w:rStyle w:val="KeywordTok"/>
          <w:lang w:val="fr-FR"/>
          <w:rPrChange w:author="Philippe Cornichet" w:date="2021-08-12T15:19:00Z" w:id="2609">
            <w:rPr>
              <w:rStyle w:val="KeywordTok"/>
            </w:rPr>
          </w:rPrChange>
        </w:rPr>
        <w:t>new</w:t>
      </w:r>
      <w:r w:rsidRPr="00A61C22">
        <w:rPr>
          <w:rStyle w:val="NormalTok"/>
          <w:lang w:val="fr-FR"/>
          <w:rPrChange w:author="Philippe Cornichet" w:date="2021-08-12T15:19:00Z" w:id="2610">
            <w:rPr>
              <w:rStyle w:val="NormalTok"/>
            </w:rPr>
          </w:rPrChange>
        </w:rPr>
        <w:t xml:space="preserve"> </w:t>
      </w:r>
      <w:r w:rsidRPr="00A61C22">
        <w:rPr>
          <w:rStyle w:val="FunctionTok"/>
          <w:lang w:val="fr-FR"/>
          <w:rPrChange w:author="Philippe Cornichet" w:date="2021-08-12T15:19:00Z" w:id="2611">
            <w:rPr>
              <w:rStyle w:val="FunctionTok"/>
            </w:rPr>
          </w:rPrChange>
        </w:rPr>
        <w:t>OAuth2Strategy</w:t>
      </w:r>
      <w:r w:rsidRPr="00A61C22">
        <w:rPr>
          <w:rStyle w:val="NormalTok"/>
          <w:lang w:val="fr-FR"/>
          <w:rPrChange w:author="Philippe Cornichet" w:date="2021-08-12T15:19:00Z" w:id="2612">
            <w:rPr>
              <w:rStyle w:val="NormalTok"/>
            </w:rPr>
          </w:rPrChange>
        </w:rPr>
        <w:t>(</w:t>
      </w:r>
      <w:r w:rsidRPr="00A61C22">
        <w:rPr>
          <w:lang w:val="fr-FR"/>
          <w:rPrChange w:author="Philippe Cornichet" w:date="2021-08-12T15:19:00Z" w:id="2613">
            <w:rPr/>
          </w:rPrChange>
        </w:rPr>
        <w:br/>
      </w:r>
      <w:r w:rsidRPr="00A61C22">
        <w:rPr>
          <w:rStyle w:val="NormalTok"/>
          <w:lang w:val="fr-FR"/>
          <w:rPrChange w:author="Philippe Cornichet" w:date="2021-08-12T15:19:00Z" w:id="2614">
            <w:rPr>
              <w:rStyle w:val="NormalTok"/>
            </w:rPr>
          </w:rPrChange>
        </w:rPr>
        <w:t xml:space="preserve">    {</w:t>
      </w:r>
      <w:r w:rsidRPr="00A61C22">
        <w:rPr>
          <w:lang w:val="fr-FR"/>
          <w:rPrChange w:author="Philippe Cornichet" w:date="2021-08-12T15:19:00Z" w:id="2615">
            <w:rPr/>
          </w:rPrChange>
        </w:rPr>
        <w:br/>
      </w:r>
      <w:r w:rsidRPr="00A61C22">
        <w:rPr>
          <w:rStyle w:val="NormalTok"/>
          <w:lang w:val="fr-FR"/>
          <w:rPrChange w:author="Philippe Cornichet" w:date="2021-08-12T15:19:00Z" w:id="2616">
            <w:rPr>
              <w:rStyle w:val="NormalTok"/>
            </w:rPr>
          </w:rPrChange>
        </w:rPr>
        <w:t xml:space="preserve">      </w:t>
      </w:r>
      <w:r w:rsidRPr="00A61C22">
        <w:rPr>
          <w:rStyle w:val="DataTypeTok"/>
          <w:lang w:val="fr-FR"/>
          <w:rPrChange w:author="Philippe Cornichet" w:date="2021-08-12T15:19:00Z" w:id="2617">
            <w:rPr>
              <w:rStyle w:val="DataTypeTok"/>
            </w:rPr>
          </w:rPrChange>
        </w:rPr>
        <w:t>authorizationURL</w:t>
      </w:r>
      <w:r w:rsidRPr="00A61C22">
        <w:rPr>
          <w:rStyle w:val="OperatorTok"/>
          <w:lang w:val="fr-FR"/>
          <w:rPrChange w:author="Philippe Cornichet" w:date="2021-08-12T15:19:00Z" w:id="2618">
            <w:rPr>
              <w:rStyle w:val="OperatorTok"/>
            </w:rPr>
          </w:rPrChange>
        </w:rPr>
        <w:t>:</w:t>
      </w:r>
      <w:r w:rsidRPr="00A61C22">
        <w:rPr>
          <w:rStyle w:val="NormalTok"/>
          <w:lang w:val="fr-FR"/>
          <w:rPrChange w:author="Philippe Cornichet" w:date="2021-08-12T15:19:00Z" w:id="2619">
            <w:rPr>
              <w:rStyle w:val="NormalTok"/>
            </w:rPr>
          </w:rPrChange>
        </w:rPr>
        <w:t xml:space="preserve"> keys</w:t>
      </w:r>
      <w:r w:rsidRPr="00A61C22">
        <w:rPr>
          <w:rStyle w:val="OperatorTok"/>
          <w:lang w:val="fr-FR"/>
          <w:rPrChange w:author="Philippe Cornichet" w:date="2021-08-12T15:19:00Z" w:id="2620">
            <w:rPr>
              <w:rStyle w:val="OperatorTok"/>
            </w:rPr>
          </w:rPrChange>
        </w:rPr>
        <w:t>.</w:t>
      </w:r>
      <w:r w:rsidRPr="00A61C22">
        <w:rPr>
          <w:rStyle w:val="AttributeTok"/>
          <w:lang w:val="fr-FR"/>
          <w:rPrChange w:author="Philippe Cornichet" w:date="2021-08-12T15:19:00Z" w:id="2621">
            <w:rPr>
              <w:rStyle w:val="AttributeTok"/>
            </w:rPr>
          </w:rPrChange>
        </w:rPr>
        <w:t>google_keys</w:t>
      </w:r>
      <w:r w:rsidRPr="00A61C22">
        <w:rPr>
          <w:rStyle w:val="OperatorTok"/>
          <w:lang w:val="fr-FR"/>
          <w:rPrChange w:author="Philippe Cornichet" w:date="2021-08-12T15:19:00Z" w:id="2622">
            <w:rPr>
              <w:rStyle w:val="OperatorTok"/>
            </w:rPr>
          </w:rPrChange>
        </w:rPr>
        <w:t>.</w:t>
      </w:r>
      <w:r w:rsidRPr="00A61C22">
        <w:rPr>
          <w:rStyle w:val="AttributeTok"/>
          <w:lang w:val="fr-FR"/>
          <w:rPrChange w:author="Philippe Cornichet" w:date="2021-08-12T15:19:00Z" w:id="2623">
            <w:rPr>
              <w:rStyle w:val="AttributeTok"/>
            </w:rPr>
          </w:rPrChange>
        </w:rPr>
        <w:t>authorizationURL</w:t>
      </w:r>
      <w:r w:rsidRPr="00A61C22">
        <w:rPr>
          <w:rStyle w:val="OperatorTok"/>
          <w:lang w:val="fr-FR"/>
          <w:rPrChange w:author="Philippe Cornichet" w:date="2021-08-12T15:19:00Z" w:id="2624">
            <w:rPr>
              <w:rStyle w:val="OperatorTok"/>
            </w:rPr>
          </w:rPrChange>
        </w:rPr>
        <w:t>,</w:t>
      </w:r>
      <w:r w:rsidRPr="00A61C22">
        <w:rPr>
          <w:lang w:val="fr-FR"/>
          <w:rPrChange w:author="Philippe Cornichet" w:date="2021-08-12T15:19:00Z" w:id="2625">
            <w:rPr/>
          </w:rPrChange>
        </w:rPr>
        <w:br/>
      </w:r>
      <w:r w:rsidRPr="00A61C22">
        <w:rPr>
          <w:rStyle w:val="NormalTok"/>
          <w:lang w:val="fr-FR"/>
          <w:rPrChange w:author="Philippe Cornichet" w:date="2021-08-12T15:19:00Z" w:id="2626">
            <w:rPr>
              <w:rStyle w:val="NormalTok"/>
            </w:rPr>
          </w:rPrChange>
        </w:rPr>
        <w:t xml:space="preserve">      </w:t>
      </w:r>
      <w:r w:rsidRPr="00A61C22">
        <w:rPr>
          <w:rStyle w:val="DataTypeTok"/>
          <w:lang w:val="fr-FR"/>
          <w:rPrChange w:author="Philippe Cornichet" w:date="2021-08-12T15:19:00Z" w:id="2627">
            <w:rPr>
              <w:rStyle w:val="DataTypeTok"/>
            </w:rPr>
          </w:rPrChange>
        </w:rPr>
        <w:t>tokenURL</w:t>
      </w:r>
      <w:r w:rsidRPr="00A61C22">
        <w:rPr>
          <w:rStyle w:val="OperatorTok"/>
          <w:lang w:val="fr-FR"/>
          <w:rPrChange w:author="Philippe Cornichet" w:date="2021-08-12T15:19:00Z" w:id="2628">
            <w:rPr>
              <w:rStyle w:val="OperatorTok"/>
            </w:rPr>
          </w:rPrChange>
        </w:rPr>
        <w:t>:</w:t>
      </w:r>
      <w:r w:rsidRPr="00A61C22">
        <w:rPr>
          <w:rStyle w:val="NormalTok"/>
          <w:lang w:val="fr-FR"/>
          <w:rPrChange w:author="Philippe Cornichet" w:date="2021-08-12T15:19:00Z" w:id="2629">
            <w:rPr>
              <w:rStyle w:val="NormalTok"/>
            </w:rPr>
          </w:rPrChange>
        </w:rPr>
        <w:t xml:space="preserve"> keys</w:t>
      </w:r>
      <w:r w:rsidRPr="00A61C22">
        <w:rPr>
          <w:rStyle w:val="OperatorTok"/>
          <w:lang w:val="fr-FR"/>
          <w:rPrChange w:author="Philippe Cornichet" w:date="2021-08-12T15:19:00Z" w:id="2630">
            <w:rPr>
              <w:rStyle w:val="OperatorTok"/>
            </w:rPr>
          </w:rPrChange>
        </w:rPr>
        <w:t>.</w:t>
      </w:r>
      <w:r w:rsidRPr="00A61C22">
        <w:rPr>
          <w:rStyle w:val="AttributeTok"/>
          <w:lang w:val="fr-FR"/>
          <w:rPrChange w:author="Philippe Cornichet" w:date="2021-08-12T15:19:00Z" w:id="2631">
            <w:rPr>
              <w:rStyle w:val="AttributeTok"/>
            </w:rPr>
          </w:rPrChange>
        </w:rPr>
        <w:t>google_keys</w:t>
      </w:r>
      <w:r w:rsidRPr="00A61C22">
        <w:rPr>
          <w:rStyle w:val="OperatorTok"/>
          <w:lang w:val="fr-FR"/>
          <w:rPrChange w:author="Philippe Cornichet" w:date="2021-08-12T15:19:00Z" w:id="2632">
            <w:rPr>
              <w:rStyle w:val="OperatorTok"/>
            </w:rPr>
          </w:rPrChange>
        </w:rPr>
        <w:t>.</w:t>
      </w:r>
      <w:r w:rsidRPr="00A61C22">
        <w:rPr>
          <w:rStyle w:val="AttributeTok"/>
          <w:lang w:val="fr-FR"/>
          <w:rPrChange w:author="Philippe Cornichet" w:date="2021-08-12T15:19:00Z" w:id="2633">
            <w:rPr>
              <w:rStyle w:val="AttributeTok"/>
            </w:rPr>
          </w:rPrChange>
        </w:rPr>
        <w:t>tokenURL</w:t>
      </w:r>
      <w:r w:rsidRPr="00A61C22">
        <w:rPr>
          <w:rStyle w:val="OperatorTok"/>
          <w:lang w:val="fr-FR"/>
          <w:rPrChange w:author="Philippe Cornichet" w:date="2021-08-12T15:19:00Z" w:id="2634">
            <w:rPr>
              <w:rStyle w:val="OperatorTok"/>
            </w:rPr>
          </w:rPrChange>
        </w:rPr>
        <w:t>,</w:t>
      </w:r>
      <w:r w:rsidRPr="00A61C22">
        <w:rPr>
          <w:lang w:val="fr-FR"/>
          <w:rPrChange w:author="Philippe Cornichet" w:date="2021-08-12T15:19:00Z" w:id="2635">
            <w:rPr/>
          </w:rPrChange>
        </w:rPr>
        <w:br/>
      </w:r>
      <w:r w:rsidRPr="00A61C22">
        <w:rPr>
          <w:rStyle w:val="NormalTok"/>
          <w:lang w:val="fr-FR"/>
          <w:rPrChange w:author="Philippe Cornichet" w:date="2021-08-12T15:19:00Z" w:id="2636">
            <w:rPr>
              <w:rStyle w:val="NormalTok"/>
            </w:rPr>
          </w:rPrChange>
        </w:rPr>
        <w:t xml:space="preserve">      </w:t>
      </w:r>
      <w:r w:rsidRPr="00A61C22">
        <w:rPr>
          <w:rStyle w:val="DataTypeTok"/>
          <w:lang w:val="fr-FR"/>
          <w:rPrChange w:author="Philippe Cornichet" w:date="2021-08-12T15:19:00Z" w:id="2637">
            <w:rPr>
              <w:rStyle w:val="DataTypeTok"/>
            </w:rPr>
          </w:rPrChange>
        </w:rPr>
        <w:t>clientID</w:t>
      </w:r>
      <w:r w:rsidRPr="00A61C22">
        <w:rPr>
          <w:rStyle w:val="OperatorTok"/>
          <w:lang w:val="fr-FR"/>
          <w:rPrChange w:author="Philippe Cornichet" w:date="2021-08-12T15:19:00Z" w:id="2638">
            <w:rPr>
              <w:rStyle w:val="OperatorTok"/>
            </w:rPr>
          </w:rPrChange>
        </w:rPr>
        <w:t>:</w:t>
      </w:r>
      <w:r w:rsidRPr="00A61C22">
        <w:rPr>
          <w:rStyle w:val="NormalTok"/>
          <w:lang w:val="fr-FR"/>
          <w:rPrChange w:author="Philippe Cornichet" w:date="2021-08-12T15:19:00Z" w:id="2639">
            <w:rPr>
              <w:rStyle w:val="NormalTok"/>
            </w:rPr>
          </w:rPrChange>
        </w:rPr>
        <w:t xml:space="preserve"> keys</w:t>
      </w:r>
      <w:r w:rsidRPr="00A61C22">
        <w:rPr>
          <w:rStyle w:val="OperatorTok"/>
          <w:lang w:val="fr-FR"/>
          <w:rPrChange w:author="Philippe Cornichet" w:date="2021-08-12T15:19:00Z" w:id="2640">
            <w:rPr>
              <w:rStyle w:val="OperatorTok"/>
            </w:rPr>
          </w:rPrChange>
        </w:rPr>
        <w:t>.</w:t>
      </w:r>
      <w:r w:rsidRPr="00A61C22">
        <w:rPr>
          <w:rStyle w:val="AttributeTok"/>
          <w:lang w:val="fr-FR"/>
          <w:rPrChange w:author="Philippe Cornichet" w:date="2021-08-12T15:19:00Z" w:id="2641">
            <w:rPr>
              <w:rStyle w:val="AttributeTok"/>
            </w:rPr>
          </w:rPrChange>
        </w:rPr>
        <w:t>google_keys</w:t>
      </w:r>
      <w:r w:rsidRPr="00A61C22">
        <w:rPr>
          <w:rStyle w:val="OperatorTok"/>
          <w:lang w:val="fr-FR"/>
          <w:rPrChange w:author="Philippe Cornichet" w:date="2021-08-12T15:19:00Z" w:id="2642">
            <w:rPr>
              <w:rStyle w:val="OperatorTok"/>
            </w:rPr>
          </w:rPrChange>
        </w:rPr>
        <w:t>.</w:t>
      </w:r>
      <w:r w:rsidRPr="00A61C22">
        <w:rPr>
          <w:rStyle w:val="AttributeTok"/>
          <w:lang w:val="fr-FR"/>
          <w:rPrChange w:author="Philippe Cornichet" w:date="2021-08-12T15:19:00Z" w:id="2643">
            <w:rPr>
              <w:rStyle w:val="AttributeTok"/>
            </w:rPr>
          </w:rPrChange>
        </w:rPr>
        <w:t>clientID</w:t>
      </w:r>
      <w:r w:rsidRPr="00A61C22">
        <w:rPr>
          <w:rStyle w:val="OperatorTok"/>
          <w:lang w:val="fr-FR"/>
          <w:rPrChange w:author="Philippe Cornichet" w:date="2021-08-12T15:19:00Z" w:id="2644">
            <w:rPr>
              <w:rStyle w:val="OperatorTok"/>
            </w:rPr>
          </w:rPrChange>
        </w:rPr>
        <w:t>,</w:t>
      </w:r>
      <w:r w:rsidRPr="00A61C22">
        <w:rPr>
          <w:lang w:val="fr-FR"/>
          <w:rPrChange w:author="Philippe Cornichet" w:date="2021-08-12T15:19:00Z" w:id="2645">
            <w:rPr/>
          </w:rPrChange>
        </w:rPr>
        <w:br/>
      </w:r>
      <w:r w:rsidRPr="00A61C22">
        <w:rPr>
          <w:rStyle w:val="NormalTok"/>
          <w:lang w:val="fr-FR"/>
          <w:rPrChange w:author="Philippe Cornichet" w:date="2021-08-12T15:19:00Z" w:id="2646">
            <w:rPr>
              <w:rStyle w:val="NormalTok"/>
            </w:rPr>
          </w:rPrChange>
        </w:rPr>
        <w:t xml:space="preserve">      </w:t>
      </w:r>
      <w:r w:rsidRPr="00A61C22">
        <w:rPr>
          <w:rStyle w:val="DataTypeTok"/>
          <w:lang w:val="fr-FR"/>
          <w:rPrChange w:author="Philippe Cornichet" w:date="2021-08-12T15:19:00Z" w:id="2647">
            <w:rPr>
              <w:rStyle w:val="DataTypeTok"/>
            </w:rPr>
          </w:rPrChange>
        </w:rPr>
        <w:t>clientSecret</w:t>
      </w:r>
      <w:r w:rsidRPr="00A61C22">
        <w:rPr>
          <w:rStyle w:val="OperatorTok"/>
          <w:lang w:val="fr-FR"/>
          <w:rPrChange w:author="Philippe Cornichet" w:date="2021-08-12T15:19:00Z" w:id="2648">
            <w:rPr>
              <w:rStyle w:val="OperatorTok"/>
            </w:rPr>
          </w:rPrChange>
        </w:rPr>
        <w:t>:</w:t>
      </w:r>
      <w:r w:rsidRPr="00A61C22">
        <w:rPr>
          <w:rStyle w:val="NormalTok"/>
          <w:lang w:val="fr-FR"/>
          <w:rPrChange w:author="Philippe Cornichet" w:date="2021-08-12T15:19:00Z" w:id="2649">
            <w:rPr>
              <w:rStyle w:val="NormalTok"/>
            </w:rPr>
          </w:rPrChange>
        </w:rPr>
        <w:t xml:space="preserve"> keys</w:t>
      </w:r>
      <w:r w:rsidRPr="00A61C22">
        <w:rPr>
          <w:rStyle w:val="OperatorTok"/>
          <w:lang w:val="fr-FR"/>
          <w:rPrChange w:author="Philippe Cornichet" w:date="2021-08-12T15:19:00Z" w:id="2650">
            <w:rPr>
              <w:rStyle w:val="OperatorTok"/>
            </w:rPr>
          </w:rPrChange>
        </w:rPr>
        <w:t>.</w:t>
      </w:r>
      <w:r w:rsidRPr="00A61C22">
        <w:rPr>
          <w:rStyle w:val="AttributeTok"/>
          <w:lang w:val="fr-FR"/>
          <w:rPrChange w:author="Philippe Cornichet" w:date="2021-08-12T15:19:00Z" w:id="2651">
            <w:rPr>
              <w:rStyle w:val="AttributeTok"/>
            </w:rPr>
          </w:rPrChange>
        </w:rPr>
        <w:t>google_keys</w:t>
      </w:r>
      <w:r w:rsidRPr="00A61C22">
        <w:rPr>
          <w:rStyle w:val="OperatorTok"/>
          <w:lang w:val="fr-FR"/>
          <w:rPrChange w:author="Philippe Cornichet" w:date="2021-08-12T15:19:00Z" w:id="2652">
            <w:rPr>
              <w:rStyle w:val="OperatorTok"/>
            </w:rPr>
          </w:rPrChange>
        </w:rPr>
        <w:t>.</w:t>
      </w:r>
      <w:r w:rsidRPr="00A61C22">
        <w:rPr>
          <w:rStyle w:val="AttributeTok"/>
          <w:lang w:val="fr-FR"/>
          <w:rPrChange w:author="Philippe Cornichet" w:date="2021-08-12T15:19:00Z" w:id="2653">
            <w:rPr>
              <w:rStyle w:val="AttributeTok"/>
            </w:rPr>
          </w:rPrChange>
        </w:rPr>
        <w:t>clientSecret</w:t>
      </w:r>
      <w:r w:rsidRPr="00A61C22">
        <w:rPr>
          <w:rStyle w:val="OperatorTok"/>
          <w:lang w:val="fr-FR"/>
          <w:rPrChange w:author="Philippe Cornichet" w:date="2021-08-12T15:19:00Z" w:id="2654">
            <w:rPr>
              <w:rStyle w:val="OperatorTok"/>
            </w:rPr>
          </w:rPrChange>
        </w:rPr>
        <w:t>,</w:t>
      </w:r>
      <w:r w:rsidRPr="00A61C22">
        <w:rPr>
          <w:lang w:val="fr-FR"/>
          <w:rPrChange w:author="Philippe Cornichet" w:date="2021-08-12T15:19:00Z" w:id="2655">
            <w:rPr/>
          </w:rPrChange>
        </w:rPr>
        <w:br/>
      </w:r>
      <w:r w:rsidRPr="00A61C22">
        <w:rPr>
          <w:rStyle w:val="NormalTok"/>
          <w:lang w:val="fr-FR"/>
          <w:rPrChange w:author="Philippe Cornichet" w:date="2021-08-12T15:19:00Z" w:id="2656">
            <w:rPr>
              <w:rStyle w:val="NormalTok"/>
            </w:rPr>
          </w:rPrChange>
        </w:rPr>
        <w:t xml:space="preserve">      </w:t>
      </w:r>
      <w:r w:rsidRPr="00A61C22">
        <w:rPr>
          <w:rStyle w:val="DataTypeTok"/>
          <w:lang w:val="fr-FR"/>
          <w:rPrChange w:author="Philippe Cornichet" w:date="2021-08-12T15:19:00Z" w:id="2657">
            <w:rPr>
              <w:rStyle w:val="DataTypeTok"/>
            </w:rPr>
          </w:rPrChange>
        </w:rPr>
        <w:t>callbackURL</w:t>
      </w:r>
      <w:r w:rsidRPr="00A61C22">
        <w:rPr>
          <w:rStyle w:val="OperatorTok"/>
          <w:lang w:val="fr-FR"/>
          <w:rPrChange w:author="Philippe Cornichet" w:date="2021-08-12T15:19:00Z" w:id="2658">
            <w:rPr>
              <w:rStyle w:val="OperatorTok"/>
            </w:rPr>
          </w:rPrChange>
        </w:rPr>
        <w:t>:</w:t>
      </w:r>
      <w:r w:rsidRPr="00A61C22">
        <w:rPr>
          <w:rStyle w:val="NormalTok"/>
          <w:lang w:val="fr-FR"/>
          <w:rPrChange w:author="Philippe Cornichet" w:date="2021-08-12T15:19:00Z" w:id="2659">
            <w:rPr>
              <w:rStyle w:val="NormalTok"/>
            </w:rPr>
          </w:rPrChange>
        </w:rPr>
        <w:t xml:space="preserve"> </w:t>
      </w:r>
      <w:r w:rsidRPr="00A61C22">
        <w:rPr>
          <w:rStyle w:val="DataTypeTok"/>
          <w:lang w:val="fr-FR"/>
          <w:rPrChange w:author="Philippe Cornichet" w:date="2021-08-12T15:19:00Z" w:id="2660">
            <w:rPr>
              <w:rStyle w:val="DataTypeTok"/>
            </w:rPr>
          </w:rPrChange>
        </w:rPr>
        <w:t>http</w:t>
      </w:r>
      <w:r w:rsidRPr="00A61C22">
        <w:rPr>
          <w:rStyle w:val="OperatorTok"/>
          <w:lang w:val="fr-FR"/>
          <w:rPrChange w:author="Philippe Cornichet" w:date="2021-08-12T15:19:00Z" w:id="2661">
            <w:rPr>
              <w:rStyle w:val="OperatorTok"/>
            </w:rPr>
          </w:rPrChange>
        </w:rPr>
        <w:t>:</w:t>
      </w:r>
      <w:r w:rsidRPr="00A61C22">
        <w:rPr>
          <w:rStyle w:val="CommentTok"/>
          <w:lang w:val="fr-FR"/>
          <w:rPrChange w:author="Philippe Cornichet" w:date="2021-08-12T15:19:00Z" w:id="2662">
            <w:rPr>
              <w:rStyle w:val="CommentTok"/>
            </w:rPr>
          </w:rPrChange>
        </w:rPr>
        <w:t>//127.0.0.2:8001/auth/google/callback,</w:t>
      </w:r>
      <w:r w:rsidRPr="00A61C22">
        <w:rPr>
          <w:lang w:val="fr-FR"/>
          <w:rPrChange w:author="Philippe Cornichet" w:date="2021-08-12T15:19:00Z" w:id="2663">
            <w:rPr/>
          </w:rPrChange>
        </w:rPr>
        <w:br/>
      </w:r>
      <w:r w:rsidRPr="00A61C22">
        <w:rPr>
          <w:rStyle w:val="NormalTok"/>
          <w:lang w:val="fr-FR"/>
          <w:rPrChange w:author="Philippe Cornichet" w:date="2021-08-12T15:19:00Z" w:id="2664">
            <w:rPr>
              <w:rStyle w:val="NormalTok"/>
            </w:rPr>
          </w:rPrChange>
        </w:rPr>
        <w:t xml:space="preserve">    }</w:t>
      </w:r>
      <w:r w:rsidRPr="00A61C22">
        <w:rPr>
          <w:rStyle w:val="OperatorTok"/>
          <w:lang w:val="fr-FR"/>
          <w:rPrChange w:author="Philippe Cornichet" w:date="2021-08-12T15:19:00Z" w:id="2665">
            <w:rPr>
              <w:rStyle w:val="OperatorTok"/>
            </w:rPr>
          </w:rPrChange>
        </w:rPr>
        <w:t>,</w:t>
      </w:r>
      <w:r w:rsidRPr="00A61C22">
        <w:rPr>
          <w:lang w:val="fr-FR"/>
          <w:rPrChange w:author="Philippe Cornichet" w:date="2021-08-12T15:19:00Z" w:id="2666">
            <w:rPr/>
          </w:rPrChange>
        </w:rPr>
        <w:br/>
      </w:r>
      <w:r w:rsidRPr="00A61C22">
        <w:rPr>
          <w:rStyle w:val="NormalTok"/>
          <w:lang w:val="fr-FR"/>
          <w:rPrChange w:author="Philippe Cornichet" w:date="2021-08-12T15:19:00Z" w:id="2667">
            <w:rPr>
              <w:rStyle w:val="NormalTok"/>
            </w:rPr>
          </w:rPrChange>
        </w:rPr>
        <w:t xml:space="preserve">    (accessToken</w:t>
      </w:r>
      <w:r w:rsidRPr="00A61C22">
        <w:rPr>
          <w:rStyle w:val="OperatorTok"/>
          <w:lang w:val="fr-FR"/>
          <w:rPrChange w:author="Philippe Cornichet" w:date="2021-08-12T15:19:00Z" w:id="2668">
            <w:rPr>
              <w:rStyle w:val="OperatorTok"/>
            </w:rPr>
          </w:rPrChange>
        </w:rPr>
        <w:t>,</w:t>
      </w:r>
      <w:r w:rsidRPr="00A61C22">
        <w:rPr>
          <w:rStyle w:val="NormalTok"/>
          <w:lang w:val="fr-FR"/>
          <w:rPrChange w:author="Philippe Cornichet" w:date="2021-08-12T15:19:00Z" w:id="2669">
            <w:rPr>
              <w:rStyle w:val="NormalTok"/>
            </w:rPr>
          </w:rPrChange>
        </w:rPr>
        <w:t xml:space="preserve"> refreshToken</w:t>
      </w:r>
      <w:r w:rsidRPr="00A61C22">
        <w:rPr>
          <w:rStyle w:val="OperatorTok"/>
          <w:lang w:val="fr-FR"/>
          <w:rPrChange w:author="Philippe Cornichet" w:date="2021-08-12T15:19:00Z" w:id="2670">
            <w:rPr>
              <w:rStyle w:val="OperatorTok"/>
            </w:rPr>
          </w:rPrChange>
        </w:rPr>
        <w:t>,</w:t>
      </w:r>
      <w:r w:rsidRPr="00A61C22">
        <w:rPr>
          <w:rStyle w:val="NormalTok"/>
          <w:lang w:val="fr-FR"/>
          <w:rPrChange w:author="Philippe Cornichet" w:date="2021-08-12T15:19:00Z" w:id="2671">
            <w:rPr>
              <w:rStyle w:val="NormalTok"/>
            </w:rPr>
          </w:rPrChange>
        </w:rPr>
        <w:t xml:space="preserve"> profile</w:t>
      </w:r>
      <w:r w:rsidRPr="00A61C22">
        <w:rPr>
          <w:rStyle w:val="OperatorTok"/>
          <w:lang w:val="fr-FR"/>
          <w:rPrChange w:author="Philippe Cornichet" w:date="2021-08-12T15:19:00Z" w:id="2672">
            <w:rPr>
              <w:rStyle w:val="OperatorTok"/>
            </w:rPr>
          </w:rPrChange>
        </w:rPr>
        <w:t>,</w:t>
      </w:r>
      <w:r w:rsidRPr="00A61C22">
        <w:rPr>
          <w:rStyle w:val="NormalTok"/>
          <w:lang w:val="fr-FR"/>
          <w:rPrChange w:author="Philippe Cornichet" w:date="2021-08-12T15:19:00Z" w:id="2673">
            <w:rPr>
              <w:rStyle w:val="NormalTok"/>
            </w:rPr>
          </w:rPrChange>
        </w:rPr>
        <w:t xml:space="preserve"> cb) </w:t>
      </w:r>
      <w:r w:rsidRPr="00A61C22">
        <w:rPr>
          <w:rStyle w:val="KeywordTok"/>
          <w:lang w:val="fr-FR"/>
          <w:rPrChange w:author="Philippe Cornichet" w:date="2021-08-12T15:19:00Z" w:id="2674">
            <w:rPr>
              <w:rStyle w:val="KeywordTok"/>
            </w:rPr>
          </w:rPrChange>
        </w:rPr>
        <w:t>=&gt;</w:t>
      </w:r>
      <w:r w:rsidRPr="00A61C22">
        <w:rPr>
          <w:rStyle w:val="NormalTok"/>
          <w:lang w:val="fr-FR"/>
          <w:rPrChange w:author="Philippe Cornichet" w:date="2021-08-12T15:19:00Z" w:id="2675">
            <w:rPr>
              <w:rStyle w:val="NormalTok"/>
            </w:rPr>
          </w:rPrChange>
        </w:rPr>
        <w:t xml:space="preserve"> {</w:t>
      </w:r>
      <w:r w:rsidRPr="00A61C22">
        <w:rPr>
          <w:lang w:val="fr-FR"/>
          <w:rPrChange w:author="Philippe Cornichet" w:date="2021-08-12T15:19:00Z" w:id="2676">
            <w:rPr/>
          </w:rPrChange>
        </w:rPr>
        <w:br/>
      </w:r>
      <w:r w:rsidRPr="00A61C22">
        <w:rPr>
          <w:rStyle w:val="NormalTok"/>
          <w:lang w:val="fr-FR"/>
          <w:rPrChange w:author="Philippe Cornichet" w:date="2021-08-12T15:19:00Z" w:id="2677">
            <w:rPr>
              <w:rStyle w:val="NormalTok"/>
            </w:rPr>
          </w:rPrChange>
        </w:rPr>
        <w:t xml:space="preserve">      </w:t>
      </w:r>
      <w:r w:rsidRPr="00A61C22">
        <w:rPr>
          <w:rStyle w:val="CommentTok"/>
          <w:lang w:val="fr-FR"/>
          <w:rPrChange w:author="Philippe Cornichet" w:date="2021-08-12T15:19:00Z" w:id="2678">
            <w:rPr>
              <w:rStyle w:val="CommentTok"/>
            </w:rPr>
          </w:rPrChange>
        </w:rPr>
        <w:t>//passport callback function</w:t>
      </w:r>
      <w:r w:rsidRPr="00A61C22">
        <w:rPr>
          <w:lang w:val="fr-FR"/>
          <w:rPrChange w:author="Philippe Cornichet" w:date="2021-08-12T15:19:00Z" w:id="2679">
            <w:rPr/>
          </w:rPrChange>
        </w:rPr>
        <w:br/>
      </w:r>
      <w:r w:rsidRPr="00A61C22">
        <w:rPr>
          <w:rStyle w:val="NormalTok"/>
          <w:lang w:val="fr-FR"/>
          <w:rPrChange w:author="Philippe Cornichet" w:date="2021-08-12T15:19:00Z" w:id="2680">
            <w:rPr>
              <w:rStyle w:val="NormalTok"/>
            </w:rPr>
          </w:rPrChange>
        </w:rPr>
        <w:t xml:space="preserve">      User</w:t>
      </w:r>
      <w:r w:rsidRPr="00A61C22">
        <w:rPr>
          <w:rStyle w:val="OperatorTok"/>
          <w:lang w:val="fr-FR"/>
          <w:rPrChange w:author="Philippe Cornichet" w:date="2021-08-12T15:19:00Z" w:id="2681">
            <w:rPr>
              <w:rStyle w:val="OperatorTok"/>
            </w:rPr>
          </w:rPrChange>
        </w:rPr>
        <w:t>.</w:t>
      </w:r>
      <w:r w:rsidRPr="00A61C22">
        <w:rPr>
          <w:rStyle w:val="FunctionTok"/>
          <w:lang w:val="fr-FR"/>
          <w:rPrChange w:author="Philippe Cornichet" w:date="2021-08-12T15:19:00Z" w:id="2682">
            <w:rPr>
              <w:rStyle w:val="FunctionTok"/>
            </w:rPr>
          </w:rPrChange>
        </w:rPr>
        <w:t>findOne</w:t>
      </w:r>
      <w:r w:rsidRPr="00A61C22">
        <w:rPr>
          <w:rStyle w:val="NormalTok"/>
          <w:lang w:val="fr-FR"/>
          <w:rPrChange w:author="Philippe Cornichet" w:date="2021-08-12T15:19:00Z" w:id="2683">
            <w:rPr>
              <w:rStyle w:val="NormalTok"/>
            </w:rPr>
          </w:rPrChange>
        </w:rPr>
        <w:t xml:space="preserve">({ </w:t>
      </w:r>
      <w:r w:rsidRPr="00A61C22">
        <w:rPr>
          <w:rStyle w:val="DataTypeTok"/>
          <w:lang w:val="fr-FR"/>
          <w:rPrChange w:author="Philippe Cornichet" w:date="2021-08-12T15:19:00Z" w:id="2684">
            <w:rPr>
              <w:rStyle w:val="DataTypeTok"/>
            </w:rPr>
          </w:rPrChange>
        </w:rPr>
        <w:t>googleid</w:t>
      </w:r>
      <w:r w:rsidRPr="00A61C22">
        <w:rPr>
          <w:rStyle w:val="OperatorTok"/>
          <w:lang w:val="fr-FR"/>
          <w:rPrChange w:author="Philippe Cornichet" w:date="2021-08-12T15:19:00Z" w:id="2685">
            <w:rPr>
              <w:rStyle w:val="OperatorTok"/>
            </w:rPr>
          </w:rPrChange>
        </w:rPr>
        <w:t>:</w:t>
      </w:r>
      <w:r w:rsidRPr="00A61C22">
        <w:rPr>
          <w:rStyle w:val="NormalTok"/>
          <w:lang w:val="fr-FR"/>
          <w:rPrChange w:author="Philippe Cornichet" w:date="2021-08-12T15:19:00Z" w:id="2686">
            <w:rPr>
              <w:rStyle w:val="NormalTok"/>
            </w:rPr>
          </w:rPrChange>
        </w:rPr>
        <w:t xml:space="preserve"> profile</w:t>
      </w:r>
      <w:r w:rsidRPr="00A61C22">
        <w:rPr>
          <w:rStyle w:val="OperatorTok"/>
          <w:lang w:val="fr-FR"/>
          <w:rPrChange w:author="Philippe Cornichet" w:date="2021-08-12T15:19:00Z" w:id="2687">
            <w:rPr>
              <w:rStyle w:val="OperatorTok"/>
            </w:rPr>
          </w:rPrChange>
        </w:rPr>
        <w:t>.</w:t>
      </w:r>
      <w:r w:rsidRPr="00A61C22">
        <w:rPr>
          <w:rStyle w:val="AttributeTok"/>
          <w:lang w:val="fr-FR"/>
          <w:rPrChange w:author="Philippe Cornichet" w:date="2021-08-12T15:19:00Z" w:id="2688">
            <w:rPr>
              <w:rStyle w:val="AttributeTok"/>
            </w:rPr>
          </w:rPrChange>
        </w:rPr>
        <w:t>id</w:t>
      </w:r>
      <w:r w:rsidRPr="00A61C22">
        <w:rPr>
          <w:rStyle w:val="NormalTok"/>
          <w:lang w:val="fr-FR"/>
          <w:rPrChange w:author="Philippe Cornichet" w:date="2021-08-12T15:19:00Z" w:id="2689">
            <w:rPr>
              <w:rStyle w:val="NormalTok"/>
            </w:rPr>
          </w:rPrChange>
        </w:rPr>
        <w:t xml:space="preserve"> }</w:t>
      </w:r>
      <w:r w:rsidRPr="00A61C22">
        <w:rPr>
          <w:rStyle w:val="OperatorTok"/>
          <w:lang w:val="fr-FR"/>
          <w:rPrChange w:author="Philippe Cornichet" w:date="2021-08-12T15:19:00Z" w:id="2690">
            <w:rPr>
              <w:rStyle w:val="OperatorTok"/>
            </w:rPr>
          </w:rPrChange>
        </w:rPr>
        <w:t>,</w:t>
      </w:r>
      <w:r w:rsidRPr="00A61C22">
        <w:rPr>
          <w:rStyle w:val="NormalTok"/>
          <w:lang w:val="fr-FR"/>
          <w:rPrChange w:author="Philippe Cornichet" w:date="2021-08-12T15:19:00Z" w:id="2691">
            <w:rPr>
              <w:rStyle w:val="NormalTok"/>
            </w:rPr>
          </w:rPrChange>
        </w:rPr>
        <w:t xml:space="preserve"> (err</w:t>
      </w:r>
      <w:r w:rsidRPr="00A61C22">
        <w:rPr>
          <w:rStyle w:val="OperatorTok"/>
          <w:lang w:val="fr-FR"/>
          <w:rPrChange w:author="Philippe Cornichet" w:date="2021-08-12T15:19:00Z" w:id="2692">
            <w:rPr>
              <w:rStyle w:val="OperatorTok"/>
            </w:rPr>
          </w:rPrChange>
        </w:rPr>
        <w:t>,</w:t>
      </w:r>
      <w:r w:rsidRPr="00A61C22">
        <w:rPr>
          <w:rStyle w:val="NormalTok"/>
          <w:lang w:val="fr-FR"/>
          <w:rPrChange w:author="Philippe Cornichet" w:date="2021-08-12T15:19:00Z" w:id="2693">
            <w:rPr>
              <w:rStyle w:val="NormalTok"/>
            </w:rPr>
          </w:rPrChange>
        </w:rPr>
        <w:t xml:space="preserve"> user) </w:t>
      </w:r>
      <w:r w:rsidRPr="00A61C22">
        <w:rPr>
          <w:rStyle w:val="KeywordTok"/>
          <w:lang w:val="fr-FR"/>
          <w:rPrChange w:author="Philippe Cornichet" w:date="2021-08-12T15:19:00Z" w:id="2694">
            <w:rPr>
              <w:rStyle w:val="KeywordTok"/>
            </w:rPr>
          </w:rPrChange>
        </w:rPr>
        <w:t>=&gt;</w:t>
      </w:r>
      <w:r w:rsidRPr="00A61C22">
        <w:rPr>
          <w:rStyle w:val="NormalTok"/>
          <w:lang w:val="fr-FR"/>
          <w:rPrChange w:author="Philippe Cornichet" w:date="2021-08-12T15:19:00Z" w:id="2695">
            <w:rPr>
              <w:rStyle w:val="NormalTok"/>
            </w:rPr>
          </w:rPrChange>
        </w:rPr>
        <w:t xml:space="preserve"> {</w:t>
      </w:r>
      <w:r w:rsidRPr="00A61C22">
        <w:rPr>
          <w:lang w:val="fr-FR"/>
          <w:rPrChange w:author="Philippe Cornichet" w:date="2021-08-12T15:19:00Z" w:id="2696">
            <w:rPr/>
          </w:rPrChange>
        </w:rPr>
        <w:br/>
      </w:r>
      <w:r w:rsidRPr="00A61C22">
        <w:rPr>
          <w:rStyle w:val="NormalTok"/>
          <w:lang w:val="fr-FR"/>
          <w:rPrChange w:author="Philippe Cornichet" w:date="2021-08-12T15:19:00Z" w:id="2697">
            <w:rPr>
              <w:rStyle w:val="NormalTok"/>
            </w:rPr>
          </w:rPrChange>
        </w:rPr>
        <w:t xml:space="preserve">        </w:t>
      </w:r>
      <w:r w:rsidRPr="00A61C22">
        <w:rPr>
          <w:rStyle w:val="ControlFlowTok"/>
          <w:lang w:val="fr-FR"/>
          <w:rPrChange w:author="Philippe Cornichet" w:date="2021-08-12T15:19:00Z" w:id="2698">
            <w:rPr>
              <w:rStyle w:val="ControlFlowTok"/>
            </w:rPr>
          </w:rPrChange>
        </w:rPr>
        <w:t>return</w:t>
      </w:r>
      <w:r w:rsidRPr="00A61C22">
        <w:rPr>
          <w:rStyle w:val="NormalTok"/>
          <w:lang w:val="fr-FR"/>
          <w:rPrChange w:author="Philippe Cornichet" w:date="2021-08-12T15:19:00Z" w:id="2699">
            <w:rPr>
              <w:rStyle w:val="NormalTok"/>
            </w:rPr>
          </w:rPrChange>
        </w:rPr>
        <w:t xml:space="preserve"> </w:t>
      </w:r>
      <w:r w:rsidRPr="00A61C22">
        <w:rPr>
          <w:rStyle w:val="FunctionTok"/>
          <w:lang w:val="fr-FR"/>
          <w:rPrChange w:author="Philippe Cornichet" w:date="2021-08-12T15:19:00Z" w:id="2700">
            <w:rPr>
              <w:rStyle w:val="FunctionTok"/>
            </w:rPr>
          </w:rPrChange>
        </w:rPr>
        <w:t>cb</w:t>
      </w:r>
      <w:r w:rsidRPr="00A61C22">
        <w:rPr>
          <w:rStyle w:val="NormalTok"/>
          <w:lang w:val="fr-FR"/>
          <w:rPrChange w:author="Philippe Cornichet" w:date="2021-08-12T15:19:00Z" w:id="2701">
            <w:rPr>
              <w:rStyle w:val="NormalTok"/>
            </w:rPr>
          </w:rPrChange>
        </w:rPr>
        <w:t>(err</w:t>
      </w:r>
      <w:r w:rsidRPr="00A61C22">
        <w:rPr>
          <w:rStyle w:val="OperatorTok"/>
          <w:lang w:val="fr-FR"/>
          <w:rPrChange w:author="Philippe Cornichet" w:date="2021-08-12T15:19:00Z" w:id="2702">
            <w:rPr>
              <w:rStyle w:val="OperatorTok"/>
            </w:rPr>
          </w:rPrChange>
        </w:rPr>
        <w:t>,</w:t>
      </w:r>
      <w:r w:rsidRPr="00A61C22">
        <w:rPr>
          <w:rStyle w:val="NormalTok"/>
          <w:lang w:val="fr-FR"/>
          <w:rPrChange w:author="Philippe Cornichet" w:date="2021-08-12T15:19:00Z" w:id="2703">
            <w:rPr>
              <w:rStyle w:val="NormalTok"/>
            </w:rPr>
          </w:rPrChange>
        </w:rPr>
        <w:t xml:space="preserve"> user)</w:t>
      </w:r>
      <w:r w:rsidRPr="00A61C22">
        <w:rPr>
          <w:rStyle w:val="OperatorTok"/>
          <w:lang w:val="fr-FR"/>
          <w:rPrChange w:author="Philippe Cornichet" w:date="2021-08-12T15:19:00Z" w:id="2704">
            <w:rPr>
              <w:rStyle w:val="OperatorTok"/>
            </w:rPr>
          </w:rPrChange>
        </w:rPr>
        <w:t>;</w:t>
      </w:r>
      <w:r w:rsidRPr="00A61C22">
        <w:rPr>
          <w:lang w:val="fr-FR"/>
          <w:rPrChange w:author="Philippe Cornichet" w:date="2021-08-12T15:19:00Z" w:id="2705">
            <w:rPr/>
          </w:rPrChange>
        </w:rPr>
        <w:br/>
      </w:r>
      <w:r w:rsidRPr="00A61C22">
        <w:rPr>
          <w:rStyle w:val="NormalTok"/>
          <w:lang w:val="fr-FR"/>
          <w:rPrChange w:author="Philippe Cornichet" w:date="2021-08-12T15:19:00Z" w:id="2706">
            <w:rPr>
              <w:rStyle w:val="NormalTok"/>
            </w:rPr>
          </w:rPrChange>
        </w:rPr>
        <w:t>})</w:t>
      </w:r>
      <w:r w:rsidRPr="00A61C22">
        <w:rPr>
          <w:rStyle w:val="OperatorTok"/>
          <w:lang w:val="fr-FR"/>
          <w:rPrChange w:author="Philippe Cornichet" w:date="2021-08-12T15:19:00Z" w:id="2707">
            <w:rPr>
              <w:rStyle w:val="OperatorTok"/>
            </w:rPr>
          </w:rPrChange>
        </w:rPr>
        <w:t>;</w:t>
      </w:r>
      <w:r w:rsidRPr="00A61C22">
        <w:rPr>
          <w:rStyle w:val="NormalTok"/>
          <w:lang w:val="fr-FR"/>
          <w:rPrChange w:author="Philippe Cornichet" w:date="2021-08-12T15:19:00Z" w:id="2708">
            <w:rPr>
              <w:rStyle w:val="NormalTok"/>
            </w:rPr>
          </w:rPrChange>
        </w:rPr>
        <w:t>}))</w:t>
      </w:r>
      <w:r w:rsidRPr="00A61C22">
        <w:rPr>
          <w:rStyle w:val="OperatorTok"/>
          <w:lang w:val="fr-FR"/>
          <w:rPrChange w:author="Philippe Cornichet" w:date="2021-08-12T15:19:00Z" w:id="2709">
            <w:rPr>
              <w:rStyle w:val="OperatorTok"/>
            </w:rPr>
          </w:rPrChange>
        </w:rPr>
        <w:t>;</w:t>
      </w:r>
    </w:p>
    <w:p w:rsidRPr="00A61C22" w:rsidR="00383E43" w:rsidRDefault="00A61C22" w14:paraId="078C642C" w14:textId="77777777">
      <w:pPr>
        <w:pStyle w:val="SourceCode"/>
        <w:rPr>
          <w:lang w:val="fr-FR"/>
          <w:rPrChange w:author="Philippe Cornichet" w:date="2021-08-12T15:19:00Z" w:id="2710">
            <w:rPr/>
          </w:rPrChange>
        </w:rPr>
      </w:pPr>
      <w:r w:rsidRPr="00A61C22">
        <w:rPr>
          <w:rStyle w:val="CommentTok"/>
          <w:lang w:val="fr-FR"/>
          <w:rPrChange w:author="Philippe Cornichet" w:date="2021-08-12T15:19:00Z" w:id="2711">
            <w:rPr>
              <w:rStyle w:val="CommentTok"/>
            </w:rPr>
          </w:rPrChange>
        </w:rPr>
        <w:t>// auth/auth-routes.js</w:t>
      </w:r>
      <w:r w:rsidRPr="00A61C22">
        <w:rPr>
          <w:lang w:val="fr-FR"/>
          <w:rPrChange w:author="Philippe Cornichet" w:date="2021-08-12T15:19:00Z" w:id="2712">
            <w:rPr/>
          </w:rPrChange>
        </w:rPr>
        <w:br/>
      </w:r>
      <w:r w:rsidRPr="00A61C22">
        <w:rPr>
          <w:lang w:val="fr-FR"/>
          <w:rPrChange w:author="Philippe Cornichet" w:date="2021-08-12T15:19:00Z" w:id="2713">
            <w:rPr/>
          </w:rPrChange>
        </w:rPr>
        <w:br/>
      </w:r>
      <w:proofErr w:type="gramStart"/>
      <w:r w:rsidRPr="00A61C22">
        <w:rPr>
          <w:rStyle w:val="NormalTok"/>
          <w:lang w:val="fr-FR"/>
          <w:rPrChange w:author="Philippe Cornichet" w:date="2021-08-12T15:19:00Z" w:id="2714">
            <w:rPr>
              <w:rStyle w:val="NormalTok"/>
            </w:rPr>
          </w:rPrChange>
        </w:rPr>
        <w:t>router</w:t>
      </w:r>
      <w:r w:rsidRPr="00A61C22">
        <w:rPr>
          <w:rStyle w:val="OperatorTok"/>
          <w:lang w:val="fr-FR"/>
          <w:rPrChange w:author="Philippe Cornichet" w:date="2021-08-12T15:19:00Z" w:id="2715">
            <w:rPr>
              <w:rStyle w:val="OperatorTok"/>
            </w:rPr>
          </w:rPrChange>
        </w:rPr>
        <w:t>.</w:t>
      </w:r>
      <w:r w:rsidRPr="00A61C22">
        <w:rPr>
          <w:rStyle w:val="FunctionTok"/>
          <w:lang w:val="fr-FR"/>
          <w:rPrChange w:author="Philippe Cornichet" w:date="2021-08-12T15:19:00Z" w:id="2716">
            <w:rPr>
              <w:rStyle w:val="FunctionTok"/>
            </w:rPr>
          </w:rPrChange>
        </w:rPr>
        <w:t>get</w:t>
      </w:r>
      <w:r w:rsidRPr="00A61C22">
        <w:rPr>
          <w:rStyle w:val="NormalTok"/>
          <w:lang w:val="fr-FR"/>
          <w:rPrChange w:author="Philippe Cornichet" w:date="2021-08-12T15:19:00Z" w:id="2717">
            <w:rPr>
              <w:rStyle w:val="NormalTok"/>
            </w:rPr>
          </w:rPrChange>
        </w:rPr>
        <w:t>(</w:t>
      </w:r>
      <w:proofErr w:type="gramEnd"/>
      <w:r w:rsidRPr="00A61C22">
        <w:rPr>
          <w:rStyle w:val="StringTok"/>
          <w:lang w:val="fr-FR"/>
          <w:rPrChange w:author="Philippe Cornichet" w:date="2021-08-12T15:19:00Z" w:id="2718">
            <w:rPr>
              <w:rStyle w:val="StringTok"/>
            </w:rPr>
          </w:rPrChange>
        </w:rPr>
        <w:t>'/google'</w:t>
      </w:r>
      <w:r w:rsidRPr="00A61C22">
        <w:rPr>
          <w:rStyle w:val="OperatorTok"/>
          <w:lang w:val="fr-FR"/>
          <w:rPrChange w:author="Philippe Cornichet" w:date="2021-08-12T15:19:00Z" w:id="2719">
            <w:rPr>
              <w:rStyle w:val="OperatorTok"/>
            </w:rPr>
          </w:rPrChange>
        </w:rPr>
        <w:t>,</w:t>
      </w:r>
      <w:r w:rsidRPr="00A61C22">
        <w:rPr>
          <w:rStyle w:val="NormalTok"/>
          <w:lang w:val="fr-FR"/>
          <w:rPrChange w:author="Philippe Cornichet" w:date="2021-08-12T15:19:00Z" w:id="2720">
            <w:rPr>
              <w:rStyle w:val="NormalTok"/>
            </w:rPr>
          </w:rPrChange>
        </w:rPr>
        <w:t xml:space="preserve"> passport</w:t>
      </w:r>
      <w:r w:rsidRPr="00A61C22">
        <w:rPr>
          <w:rStyle w:val="OperatorTok"/>
          <w:lang w:val="fr-FR"/>
          <w:rPrChange w:author="Philippe Cornichet" w:date="2021-08-12T15:19:00Z" w:id="2721">
            <w:rPr>
              <w:rStyle w:val="OperatorTok"/>
            </w:rPr>
          </w:rPrChange>
        </w:rPr>
        <w:t>.</w:t>
      </w:r>
      <w:r w:rsidRPr="00A61C22">
        <w:rPr>
          <w:rStyle w:val="FunctionTok"/>
          <w:lang w:val="fr-FR"/>
          <w:rPrChange w:author="Philippe Cornichet" w:date="2021-08-12T15:19:00Z" w:id="2722">
            <w:rPr>
              <w:rStyle w:val="FunctionTok"/>
            </w:rPr>
          </w:rPrChange>
        </w:rPr>
        <w:t>authenticate</w:t>
      </w:r>
      <w:r w:rsidRPr="00A61C22">
        <w:rPr>
          <w:rStyle w:val="NormalTok"/>
          <w:lang w:val="fr-FR"/>
          <w:rPrChange w:author="Philippe Cornichet" w:date="2021-08-12T15:19:00Z" w:id="2723">
            <w:rPr>
              <w:rStyle w:val="NormalTok"/>
            </w:rPr>
          </w:rPrChange>
        </w:rPr>
        <w:t>(</w:t>
      </w:r>
      <w:r w:rsidRPr="00A61C22">
        <w:rPr>
          <w:rStyle w:val="StringTok"/>
          <w:lang w:val="fr-FR"/>
          <w:rPrChange w:author="Philippe Cornichet" w:date="2021-08-12T15:19:00Z" w:id="2724">
            <w:rPr>
              <w:rStyle w:val="StringTok"/>
            </w:rPr>
          </w:rPrChange>
        </w:rPr>
        <w:t>'oauth2'</w:t>
      </w:r>
      <w:r w:rsidRPr="00A61C22">
        <w:rPr>
          <w:rStyle w:val="OperatorTok"/>
          <w:lang w:val="fr-FR"/>
          <w:rPrChange w:author="Philippe Cornichet" w:date="2021-08-12T15:19:00Z" w:id="2725">
            <w:rPr>
              <w:rStyle w:val="OperatorTok"/>
            </w:rPr>
          </w:rPrChange>
        </w:rPr>
        <w:t>,</w:t>
      </w:r>
      <w:r w:rsidRPr="00A61C22">
        <w:rPr>
          <w:rStyle w:val="NormalTok"/>
          <w:lang w:val="fr-FR"/>
          <w:rPrChange w:author="Philippe Cornichet" w:date="2021-08-12T15:19:00Z" w:id="2726">
            <w:rPr>
              <w:rStyle w:val="NormalTok"/>
            </w:rPr>
          </w:rPrChange>
        </w:rPr>
        <w:t xml:space="preserve"> { </w:t>
      </w:r>
      <w:r w:rsidRPr="00A61C22">
        <w:rPr>
          <w:rStyle w:val="DataTypeTok"/>
          <w:lang w:val="fr-FR"/>
          <w:rPrChange w:author="Philippe Cornichet" w:date="2021-08-12T15:19:00Z" w:id="2727">
            <w:rPr>
              <w:rStyle w:val="DataTypeTok"/>
            </w:rPr>
          </w:rPrChange>
        </w:rPr>
        <w:t>scope</w:t>
      </w:r>
      <w:r w:rsidRPr="00A61C22">
        <w:rPr>
          <w:rStyle w:val="OperatorTok"/>
          <w:lang w:val="fr-FR"/>
          <w:rPrChange w:author="Philippe Cornichet" w:date="2021-08-12T15:19:00Z" w:id="2728">
            <w:rPr>
              <w:rStyle w:val="OperatorTok"/>
            </w:rPr>
          </w:rPrChange>
        </w:rPr>
        <w:t>:</w:t>
      </w:r>
      <w:r w:rsidRPr="00A61C22">
        <w:rPr>
          <w:rStyle w:val="NormalTok"/>
          <w:lang w:val="fr-FR"/>
          <w:rPrChange w:author="Philippe Cornichet" w:date="2021-08-12T15:19:00Z" w:id="2729">
            <w:rPr>
              <w:rStyle w:val="NormalTok"/>
            </w:rPr>
          </w:rPrChange>
        </w:rPr>
        <w:t xml:space="preserve"> [</w:t>
      </w:r>
      <w:r w:rsidRPr="00A61C22">
        <w:rPr>
          <w:rStyle w:val="StringTok"/>
          <w:lang w:val="fr-FR"/>
          <w:rPrChange w:author="Philippe Cornichet" w:date="2021-08-12T15:19:00Z" w:id="2730">
            <w:rPr>
              <w:rStyle w:val="StringTok"/>
            </w:rPr>
          </w:rPrChange>
        </w:rPr>
        <w:t>'profile'</w:t>
      </w:r>
      <w:r w:rsidRPr="00A61C22">
        <w:rPr>
          <w:rStyle w:val="NormalTok"/>
          <w:lang w:val="fr-FR"/>
          <w:rPrChange w:author="Philippe Cornichet" w:date="2021-08-12T15:19:00Z" w:id="2731">
            <w:rPr>
              <w:rStyle w:val="NormalTok"/>
            </w:rPr>
          </w:rPrChange>
        </w:rPr>
        <w:t>] }))</w:t>
      </w:r>
      <w:r w:rsidRPr="00A61C22">
        <w:rPr>
          <w:rStyle w:val="OperatorTok"/>
          <w:lang w:val="fr-FR"/>
          <w:rPrChange w:author="Philippe Cornichet" w:date="2021-08-12T15:19:00Z" w:id="2732">
            <w:rPr>
              <w:rStyle w:val="OperatorTok"/>
            </w:rPr>
          </w:rPrChange>
        </w:rPr>
        <w:t>;</w:t>
      </w:r>
      <w:r w:rsidRPr="00A61C22">
        <w:rPr>
          <w:lang w:val="fr-FR"/>
          <w:rPrChange w:author="Philippe Cornichet" w:date="2021-08-12T15:19:00Z" w:id="2733">
            <w:rPr/>
          </w:rPrChange>
        </w:rPr>
        <w:br/>
      </w:r>
      <w:r w:rsidRPr="00A61C22">
        <w:rPr>
          <w:lang w:val="fr-FR"/>
          <w:rPrChange w:author="Philippe Cornichet" w:date="2021-08-12T15:19:00Z" w:id="2734">
            <w:rPr/>
          </w:rPrChange>
        </w:rPr>
        <w:br/>
      </w:r>
      <w:r w:rsidRPr="00A61C22">
        <w:rPr>
          <w:rStyle w:val="NormalTok"/>
          <w:lang w:val="fr-FR"/>
          <w:rPrChange w:author="Philippe Cornichet" w:date="2021-08-12T15:19:00Z" w:id="2735">
            <w:rPr>
              <w:rStyle w:val="NormalTok"/>
            </w:rPr>
          </w:rPrChange>
        </w:rPr>
        <w:t>router</w:t>
      </w:r>
      <w:r w:rsidRPr="00A61C22">
        <w:rPr>
          <w:rStyle w:val="OperatorTok"/>
          <w:lang w:val="fr-FR"/>
          <w:rPrChange w:author="Philippe Cornichet" w:date="2021-08-12T15:19:00Z" w:id="2736">
            <w:rPr>
              <w:rStyle w:val="OperatorTok"/>
            </w:rPr>
          </w:rPrChange>
        </w:rPr>
        <w:t>.</w:t>
      </w:r>
      <w:r w:rsidRPr="00A61C22">
        <w:rPr>
          <w:rStyle w:val="FunctionTok"/>
          <w:lang w:val="fr-FR"/>
          <w:rPrChange w:author="Philippe Cornichet" w:date="2021-08-12T15:19:00Z" w:id="2737">
            <w:rPr>
              <w:rStyle w:val="FunctionTok"/>
            </w:rPr>
          </w:rPrChange>
        </w:rPr>
        <w:t>get</w:t>
      </w:r>
      <w:r w:rsidRPr="00A61C22">
        <w:rPr>
          <w:rStyle w:val="NormalTok"/>
          <w:lang w:val="fr-FR"/>
          <w:rPrChange w:author="Philippe Cornichet" w:date="2021-08-12T15:19:00Z" w:id="2738">
            <w:rPr>
              <w:rStyle w:val="NormalTok"/>
            </w:rPr>
          </w:rPrChange>
        </w:rPr>
        <w:t>(</w:t>
      </w:r>
      <w:r w:rsidRPr="00A61C22">
        <w:rPr>
          <w:lang w:val="fr-FR"/>
          <w:rPrChange w:author="Philippe Cornichet" w:date="2021-08-12T15:19:00Z" w:id="2739">
            <w:rPr/>
          </w:rPrChange>
        </w:rPr>
        <w:br/>
      </w:r>
      <w:r w:rsidRPr="00A61C22">
        <w:rPr>
          <w:rStyle w:val="NormalTok"/>
          <w:lang w:val="fr-FR"/>
          <w:rPrChange w:author="Philippe Cornichet" w:date="2021-08-12T15:19:00Z" w:id="2740">
            <w:rPr>
              <w:rStyle w:val="NormalTok"/>
            </w:rPr>
          </w:rPrChange>
        </w:rPr>
        <w:t xml:space="preserve">  </w:t>
      </w:r>
      <w:r w:rsidRPr="00A61C22">
        <w:rPr>
          <w:rStyle w:val="StringTok"/>
          <w:lang w:val="fr-FR"/>
          <w:rPrChange w:author="Philippe Cornichet" w:date="2021-08-12T15:19:00Z" w:id="2741">
            <w:rPr>
              <w:rStyle w:val="StringTok"/>
            </w:rPr>
          </w:rPrChange>
        </w:rPr>
        <w:t>'/google/callback'</w:t>
      </w:r>
      <w:r w:rsidRPr="00A61C22">
        <w:rPr>
          <w:rStyle w:val="OperatorTok"/>
          <w:lang w:val="fr-FR"/>
          <w:rPrChange w:author="Philippe Cornichet" w:date="2021-08-12T15:19:00Z" w:id="2742">
            <w:rPr>
              <w:rStyle w:val="OperatorTok"/>
            </w:rPr>
          </w:rPrChange>
        </w:rPr>
        <w:t>,</w:t>
      </w:r>
      <w:r w:rsidRPr="00A61C22">
        <w:rPr>
          <w:lang w:val="fr-FR"/>
          <w:rPrChange w:author="Philippe Cornichet" w:date="2021-08-12T15:19:00Z" w:id="2743">
            <w:rPr/>
          </w:rPrChange>
        </w:rPr>
        <w:br/>
      </w:r>
      <w:r w:rsidRPr="00A61C22">
        <w:rPr>
          <w:rStyle w:val="NormalTok"/>
          <w:lang w:val="fr-FR"/>
          <w:rPrChange w:author="Philippe Cornichet" w:date="2021-08-12T15:19:00Z" w:id="2744">
            <w:rPr>
              <w:rStyle w:val="NormalTok"/>
            </w:rPr>
          </w:rPrChange>
        </w:rPr>
        <w:t xml:space="preserve">  passport</w:t>
      </w:r>
      <w:r w:rsidRPr="00A61C22">
        <w:rPr>
          <w:rStyle w:val="OperatorTok"/>
          <w:lang w:val="fr-FR"/>
          <w:rPrChange w:author="Philippe Cornichet" w:date="2021-08-12T15:19:00Z" w:id="2745">
            <w:rPr>
              <w:rStyle w:val="OperatorTok"/>
            </w:rPr>
          </w:rPrChange>
        </w:rPr>
        <w:t>.</w:t>
      </w:r>
      <w:r w:rsidRPr="00A61C22">
        <w:rPr>
          <w:rStyle w:val="FunctionTok"/>
          <w:lang w:val="fr-FR"/>
          <w:rPrChange w:author="Philippe Cornichet" w:date="2021-08-12T15:19:00Z" w:id="2746">
            <w:rPr>
              <w:rStyle w:val="FunctionTok"/>
            </w:rPr>
          </w:rPrChange>
        </w:rPr>
        <w:t>authenticate</w:t>
      </w:r>
      <w:r w:rsidRPr="00A61C22">
        <w:rPr>
          <w:rStyle w:val="NormalTok"/>
          <w:lang w:val="fr-FR"/>
          <w:rPrChange w:author="Philippe Cornichet" w:date="2021-08-12T15:19:00Z" w:id="2747">
            <w:rPr>
              <w:rStyle w:val="NormalTok"/>
            </w:rPr>
          </w:rPrChange>
        </w:rPr>
        <w:t>(</w:t>
      </w:r>
      <w:r w:rsidRPr="00A61C22">
        <w:rPr>
          <w:rStyle w:val="StringTok"/>
          <w:lang w:val="fr-FR"/>
          <w:rPrChange w:author="Philippe Cornichet" w:date="2021-08-12T15:19:00Z" w:id="2748">
            <w:rPr>
              <w:rStyle w:val="StringTok"/>
            </w:rPr>
          </w:rPrChange>
        </w:rPr>
        <w:t>'oauth2'</w:t>
      </w:r>
      <w:r w:rsidRPr="00A61C22">
        <w:rPr>
          <w:rStyle w:val="OperatorTok"/>
          <w:lang w:val="fr-FR"/>
          <w:rPrChange w:author="Philippe Cornichet" w:date="2021-08-12T15:19:00Z" w:id="2749">
            <w:rPr>
              <w:rStyle w:val="OperatorTok"/>
            </w:rPr>
          </w:rPrChange>
        </w:rPr>
        <w:t>,</w:t>
      </w:r>
      <w:r w:rsidRPr="00A61C22">
        <w:rPr>
          <w:rStyle w:val="NormalTok"/>
          <w:lang w:val="fr-FR"/>
          <w:rPrChange w:author="Philippe Cornichet" w:date="2021-08-12T15:19:00Z" w:id="2750">
            <w:rPr>
              <w:rStyle w:val="NormalTok"/>
            </w:rPr>
          </w:rPrChange>
        </w:rPr>
        <w:t xml:space="preserve"> {</w:t>
      </w:r>
      <w:r w:rsidRPr="00A61C22">
        <w:rPr>
          <w:lang w:val="fr-FR"/>
          <w:rPrChange w:author="Philippe Cornichet" w:date="2021-08-12T15:19:00Z" w:id="2751">
            <w:rPr/>
          </w:rPrChange>
        </w:rPr>
        <w:br/>
      </w:r>
      <w:r w:rsidRPr="00A61C22">
        <w:rPr>
          <w:rStyle w:val="NormalTok"/>
          <w:lang w:val="fr-FR"/>
          <w:rPrChange w:author="Philippe Cornichet" w:date="2021-08-12T15:19:00Z" w:id="2752">
            <w:rPr>
              <w:rStyle w:val="NormalTok"/>
            </w:rPr>
          </w:rPrChange>
        </w:rPr>
        <w:t xml:space="preserve">    </w:t>
      </w:r>
      <w:r w:rsidRPr="00A61C22">
        <w:rPr>
          <w:rStyle w:val="DataTypeTok"/>
          <w:lang w:val="fr-FR"/>
          <w:rPrChange w:author="Philippe Cornichet" w:date="2021-08-12T15:19:00Z" w:id="2753">
            <w:rPr>
              <w:rStyle w:val="DataTypeTok"/>
            </w:rPr>
          </w:rPrChange>
        </w:rPr>
        <w:t>successRedirect</w:t>
      </w:r>
      <w:r w:rsidRPr="00A61C22">
        <w:rPr>
          <w:rStyle w:val="OperatorTok"/>
          <w:lang w:val="fr-FR"/>
          <w:rPrChange w:author="Philippe Cornichet" w:date="2021-08-12T15:19:00Z" w:id="2754">
            <w:rPr>
              <w:rStyle w:val="OperatorTok"/>
            </w:rPr>
          </w:rPrChange>
        </w:rPr>
        <w:t>:</w:t>
      </w:r>
      <w:r w:rsidRPr="00A61C22">
        <w:rPr>
          <w:rStyle w:val="NormalTok"/>
          <w:lang w:val="fr-FR"/>
          <w:rPrChange w:author="Philippe Cornichet" w:date="2021-08-12T15:19:00Z" w:id="2755">
            <w:rPr>
              <w:rStyle w:val="NormalTok"/>
            </w:rPr>
          </w:rPrChange>
        </w:rPr>
        <w:t xml:space="preserve"> </w:t>
      </w:r>
      <w:r w:rsidRPr="00A61C22">
        <w:rPr>
          <w:rStyle w:val="StringTok"/>
          <w:lang w:val="fr-FR"/>
          <w:rPrChange w:author="Philippe Cornichet" w:date="2021-08-12T15:19:00Z" w:id="2756">
            <w:rPr>
              <w:rStyle w:val="StringTok"/>
            </w:rPr>
          </w:rPrChange>
        </w:rPr>
        <w:t>'/api'</w:t>
      </w:r>
      <w:r w:rsidRPr="00A61C22">
        <w:rPr>
          <w:rStyle w:val="OperatorTok"/>
          <w:lang w:val="fr-FR"/>
          <w:rPrChange w:author="Philippe Cornichet" w:date="2021-08-12T15:19:00Z" w:id="2757">
            <w:rPr>
              <w:rStyle w:val="OperatorTok"/>
            </w:rPr>
          </w:rPrChange>
        </w:rPr>
        <w:t>,</w:t>
      </w:r>
      <w:r w:rsidRPr="00A61C22">
        <w:rPr>
          <w:lang w:val="fr-FR"/>
          <w:rPrChange w:author="Philippe Cornichet" w:date="2021-08-12T15:19:00Z" w:id="2758">
            <w:rPr/>
          </w:rPrChange>
        </w:rPr>
        <w:br/>
      </w:r>
      <w:r w:rsidRPr="00A61C22">
        <w:rPr>
          <w:rStyle w:val="NormalTok"/>
          <w:lang w:val="fr-FR"/>
          <w:rPrChange w:author="Philippe Cornichet" w:date="2021-08-12T15:19:00Z" w:id="2759">
            <w:rPr>
              <w:rStyle w:val="NormalTok"/>
            </w:rPr>
          </w:rPrChange>
        </w:rPr>
        <w:t xml:space="preserve">    </w:t>
      </w:r>
      <w:r w:rsidRPr="00A61C22">
        <w:rPr>
          <w:rStyle w:val="DataTypeTok"/>
          <w:lang w:val="fr-FR"/>
          <w:rPrChange w:author="Philippe Cornichet" w:date="2021-08-12T15:19:00Z" w:id="2760">
            <w:rPr>
              <w:rStyle w:val="DataTypeTok"/>
            </w:rPr>
          </w:rPrChange>
        </w:rPr>
        <w:t>failureRedirect</w:t>
      </w:r>
      <w:r w:rsidRPr="00A61C22">
        <w:rPr>
          <w:rStyle w:val="OperatorTok"/>
          <w:lang w:val="fr-FR"/>
          <w:rPrChange w:author="Philippe Cornichet" w:date="2021-08-12T15:19:00Z" w:id="2761">
            <w:rPr>
              <w:rStyle w:val="OperatorTok"/>
            </w:rPr>
          </w:rPrChange>
        </w:rPr>
        <w:t>:</w:t>
      </w:r>
      <w:r w:rsidRPr="00A61C22">
        <w:rPr>
          <w:rStyle w:val="NormalTok"/>
          <w:lang w:val="fr-FR"/>
          <w:rPrChange w:author="Philippe Cornichet" w:date="2021-08-12T15:19:00Z" w:id="2762">
            <w:rPr>
              <w:rStyle w:val="NormalTok"/>
            </w:rPr>
          </w:rPrChange>
        </w:rPr>
        <w:t xml:space="preserve"> </w:t>
      </w:r>
      <w:r w:rsidRPr="00A61C22">
        <w:rPr>
          <w:rStyle w:val="StringTok"/>
          <w:lang w:val="fr-FR"/>
          <w:rPrChange w:author="Philippe Cornichet" w:date="2021-08-12T15:19:00Z" w:id="2763">
            <w:rPr>
              <w:rStyle w:val="StringTok"/>
            </w:rPr>
          </w:rPrChange>
        </w:rPr>
        <w:t>'/login'</w:t>
      </w:r>
      <w:r w:rsidRPr="00A61C22">
        <w:rPr>
          <w:rStyle w:val="OperatorTok"/>
          <w:lang w:val="fr-FR"/>
          <w:rPrChange w:author="Philippe Cornichet" w:date="2021-08-12T15:19:00Z" w:id="2764">
            <w:rPr>
              <w:rStyle w:val="OperatorTok"/>
            </w:rPr>
          </w:rPrChange>
        </w:rPr>
        <w:t>,</w:t>
      </w:r>
      <w:r w:rsidRPr="00A61C22">
        <w:rPr>
          <w:lang w:val="fr-FR"/>
          <w:rPrChange w:author="Philippe Cornichet" w:date="2021-08-12T15:19:00Z" w:id="2765">
            <w:rPr/>
          </w:rPrChange>
        </w:rPr>
        <w:br/>
      </w:r>
      <w:r w:rsidRPr="00A61C22">
        <w:rPr>
          <w:rStyle w:val="NormalTok"/>
          <w:lang w:val="fr-FR"/>
          <w:rPrChange w:author="Philippe Cornichet" w:date="2021-08-12T15:19:00Z" w:id="2766">
            <w:rPr>
              <w:rStyle w:val="NormalTok"/>
            </w:rPr>
          </w:rPrChange>
        </w:rPr>
        <w:t>}))</w:t>
      </w:r>
      <w:r w:rsidRPr="00A61C22">
        <w:rPr>
          <w:rStyle w:val="OperatorTok"/>
          <w:lang w:val="fr-FR"/>
          <w:rPrChange w:author="Philippe Cornichet" w:date="2021-08-12T15:19:00Z" w:id="2767">
            <w:rPr>
              <w:rStyle w:val="OperatorTok"/>
            </w:rPr>
          </w:rPrChange>
        </w:rPr>
        <w:t>;</w:t>
      </w:r>
    </w:p>
    <w:p w:rsidRPr="00A61C22" w:rsidR="00383E43" w:rsidRDefault="00A61C22" w14:paraId="2FEBA83A" w14:textId="77777777">
      <w:pPr>
        <w:pStyle w:val="FirstParagraph"/>
        <w:rPr>
          <w:lang w:val="fr-FR"/>
          <w:rPrChange w:author="Philippe Cornichet" w:date="2021-08-12T15:19:00Z" w:id="2768">
            <w:rPr/>
          </w:rPrChange>
        </w:rPr>
      </w:pPr>
      <w:r w:rsidRPr="00A61C22">
        <w:rPr>
          <w:lang w:val="fr-FR"/>
          <w:rPrChange w:author="Philippe Cornichet" w:date="2021-08-12T15:19:00Z" w:id="2769">
            <w:rPr/>
          </w:rPrChange>
        </w:rPr>
        <w:t>Après l’autorisation de Google avec succès, je dois stocker une partie du profil dans le navigateur sous forme de cookie afin de ne pas avoir à répéter ce processus. Ce processus est similaire à celui déjà expliqué dans l’identifiant de session mais a quelques petits changements pour s’adapter à la stratégie.</w:t>
      </w:r>
    </w:p>
    <w:p w:rsidRPr="00A61C22" w:rsidR="00383E43" w:rsidRDefault="00A61C22" w14:paraId="7EA19468" w14:textId="77777777">
      <w:pPr>
        <w:pStyle w:val="SourceCode"/>
        <w:rPr>
          <w:lang w:val="fr-FR"/>
          <w:rPrChange w:author="Philippe Cornichet" w:date="2021-08-12T15:19:00Z" w:id="2770">
            <w:rPr/>
          </w:rPrChange>
        </w:rPr>
      </w:pPr>
      <w:r w:rsidRPr="00A61C22">
        <w:rPr>
          <w:rStyle w:val="CommentTok"/>
          <w:lang w:val="fr-FR"/>
          <w:rPrChange w:author="Philippe Cornichet" w:date="2021-08-12T15:19:00Z" w:id="2771">
            <w:rPr>
              <w:rStyle w:val="CommentTok"/>
            </w:rPr>
          </w:rPrChange>
        </w:rPr>
        <w:t>// config/passport-setup.js</w:t>
      </w:r>
      <w:r w:rsidRPr="00A61C22">
        <w:rPr>
          <w:lang w:val="fr-FR"/>
          <w:rPrChange w:author="Philippe Cornichet" w:date="2021-08-12T15:19:00Z" w:id="2772">
            <w:rPr/>
          </w:rPrChange>
        </w:rPr>
        <w:br/>
      </w:r>
      <w:r w:rsidRPr="00A61C22">
        <w:rPr>
          <w:lang w:val="fr-FR"/>
          <w:rPrChange w:author="Philippe Cornichet" w:date="2021-08-12T15:19:00Z" w:id="2773">
            <w:rPr/>
          </w:rPrChange>
        </w:rPr>
        <w:br/>
      </w:r>
      <w:proofErr w:type="gramStart"/>
      <w:r w:rsidRPr="00A61C22">
        <w:rPr>
          <w:rStyle w:val="NormalTok"/>
          <w:lang w:val="fr-FR"/>
          <w:rPrChange w:author="Philippe Cornichet" w:date="2021-08-12T15:19:00Z" w:id="2774">
            <w:rPr>
              <w:rStyle w:val="NormalTok"/>
            </w:rPr>
          </w:rPrChange>
        </w:rPr>
        <w:t>passport</w:t>
      </w:r>
      <w:r w:rsidRPr="00A61C22">
        <w:rPr>
          <w:rStyle w:val="OperatorTok"/>
          <w:lang w:val="fr-FR"/>
          <w:rPrChange w:author="Philippe Cornichet" w:date="2021-08-12T15:19:00Z" w:id="2775">
            <w:rPr>
              <w:rStyle w:val="OperatorTok"/>
            </w:rPr>
          </w:rPrChange>
        </w:rPr>
        <w:t>.</w:t>
      </w:r>
      <w:r w:rsidRPr="00A61C22">
        <w:rPr>
          <w:rStyle w:val="FunctionTok"/>
          <w:lang w:val="fr-FR"/>
          <w:rPrChange w:author="Philippe Cornichet" w:date="2021-08-12T15:19:00Z" w:id="2776">
            <w:rPr>
              <w:rStyle w:val="FunctionTok"/>
            </w:rPr>
          </w:rPrChange>
        </w:rPr>
        <w:t>serializeUser</w:t>
      </w:r>
      <w:proofErr w:type="gramEnd"/>
      <w:r w:rsidRPr="00A61C22">
        <w:rPr>
          <w:rStyle w:val="NormalTok"/>
          <w:lang w:val="fr-FR"/>
          <w:rPrChange w:author="Philippe Cornichet" w:date="2021-08-12T15:19:00Z" w:id="2777">
            <w:rPr>
              <w:rStyle w:val="NormalTok"/>
            </w:rPr>
          </w:rPrChange>
        </w:rPr>
        <w:t>((user</w:t>
      </w:r>
      <w:r w:rsidRPr="00A61C22">
        <w:rPr>
          <w:rStyle w:val="OperatorTok"/>
          <w:lang w:val="fr-FR"/>
          <w:rPrChange w:author="Philippe Cornichet" w:date="2021-08-12T15:19:00Z" w:id="2778">
            <w:rPr>
              <w:rStyle w:val="OperatorTok"/>
            </w:rPr>
          </w:rPrChange>
        </w:rPr>
        <w:t>,</w:t>
      </w:r>
      <w:r w:rsidRPr="00A61C22">
        <w:rPr>
          <w:rStyle w:val="NormalTok"/>
          <w:lang w:val="fr-FR"/>
          <w:rPrChange w:author="Philippe Cornichet" w:date="2021-08-12T15:19:00Z" w:id="2779">
            <w:rPr>
              <w:rStyle w:val="NormalTok"/>
            </w:rPr>
          </w:rPrChange>
        </w:rPr>
        <w:t xml:space="preserve"> cb) </w:t>
      </w:r>
      <w:r w:rsidRPr="00A61C22">
        <w:rPr>
          <w:rStyle w:val="KeywordTok"/>
          <w:lang w:val="fr-FR"/>
          <w:rPrChange w:author="Philippe Cornichet" w:date="2021-08-12T15:19:00Z" w:id="2780">
            <w:rPr>
              <w:rStyle w:val="KeywordTok"/>
            </w:rPr>
          </w:rPrChange>
        </w:rPr>
        <w:t>=&gt;</w:t>
      </w:r>
      <w:r w:rsidRPr="00A61C22">
        <w:rPr>
          <w:rStyle w:val="NormalTok"/>
          <w:lang w:val="fr-FR"/>
          <w:rPrChange w:author="Philippe Cornichet" w:date="2021-08-12T15:19:00Z" w:id="2781">
            <w:rPr>
              <w:rStyle w:val="NormalTok"/>
            </w:rPr>
          </w:rPrChange>
        </w:rPr>
        <w:t xml:space="preserve"> {</w:t>
      </w:r>
      <w:r w:rsidRPr="00A61C22">
        <w:rPr>
          <w:lang w:val="fr-FR"/>
          <w:rPrChange w:author="Philippe Cornichet" w:date="2021-08-12T15:19:00Z" w:id="2782">
            <w:rPr/>
          </w:rPrChange>
        </w:rPr>
        <w:br/>
      </w:r>
      <w:r w:rsidRPr="00A61C22">
        <w:rPr>
          <w:rStyle w:val="NormalTok"/>
          <w:lang w:val="fr-FR"/>
          <w:rPrChange w:author="Philippe Cornichet" w:date="2021-08-12T15:19:00Z" w:id="2783">
            <w:rPr>
              <w:rStyle w:val="NormalTok"/>
            </w:rPr>
          </w:rPrChange>
        </w:rPr>
        <w:t xml:space="preserve">  </w:t>
      </w:r>
      <w:r w:rsidRPr="00A61C22">
        <w:rPr>
          <w:rStyle w:val="FunctionTok"/>
          <w:lang w:val="fr-FR"/>
          <w:rPrChange w:author="Philippe Cornichet" w:date="2021-08-12T15:19:00Z" w:id="2784">
            <w:rPr>
              <w:rStyle w:val="FunctionTok"/>
            </w:rPr>
          </w:rPrChange>
        </w:rPr>
        <w:t>cb</w:t>
      </w:r>
      <w:r w:rsidRPr="00A61C22">
        <w:rPr>
          <w:rStyle w:val="NormalTok"/>
          <w:lang w:val="fr-FR"/>
          <w:rPrChange w:author="Philippe Cornichet" w:date="2021-08-12T15:19:00Z" w:id="2785">
            <w:rPr>
              <w:rStyle w:val="NormalTok"/>
            </w:rPr>
          </w:rPrChange>
        </w:rPr>
        <w:t>(</w:t>
      </w:r>
      <w:r w:rsidRPr="00A61C22">
        <w:rPr>
          <w:rStyle w:val="KeywordTok"/>
          <w:lang w:val="fr-FR"/>
          <w:rPrChange w:author="Philippe Cornichet" w:date="2021-08-12T15:19:00Z" w:id="2786">
            <w:rPr>
              <w:rStyle w:val="KeywordTok"/>
            </w:rPr>
          </w:rPrChange>
        </w:rPr>
        <w:t>null</w:t>
      </w:r>
      <w:r w:rsidRPr="00A61C22">
        <w:rPr>
          <w:rStyle w:val="OperatorTok"/>
          <w:lang w:val="fr-FR"/>
          <w:rPrChange w:author="Philippe Cornichet" w:date="2021-08-12T15:19:00Z" w:id="2787">
            <w:rPr>
              <w:rStyle w:val="OperatorTok"/>
            </w:rPr>
          </w:rPrChange>
        </w:rPr>
        <w:t>,</w:t>
      </w:r>
      <w:r w:rsidRPr="00A61C22">
        <w:rPr>
          <w:rStyle w:val="NormalTok"/>
          <w:lang w:val="fr-FR"/>
          <w:rPrChange w:author="Philippe Cornichet" w:date="2021-08-12T15:19:00Z" w:id="2788">
            <w:rPr>
              <w:rStyle w:val="NormalTok"/>
            </w:rPr>
          </w:rPrChange>
        </w:rPr>
        <w:t xml:space="preserve"> user</w:t>
      </w:r>
      <w:r w:rsidRPr="00A61C22">
        <w:rPr>
          <w:rStyle w:val="OperatorTok"/>
          <w:lang w:val="fr-FR"/>
          <w:rPrChange w:author="Philippe Cornichet" w:date="2021-08-12T15:19:00Z" w:id="2789">
            <w:rPr>
              <w:rStyle w:val="OperatorTok"/>
            </w:rPr>
          </w:rPrChange>
        </w:rPr>
        <w:t>.</w:t>
      </w:r>
      <w:r w:rsidRPr="00A61C22">
        <w:rPr>
          <w:rStyle w:val="AttributeTok"/>
          <w:lang w:val="fr-FR"/>
          <w:rPrChange w:author="Philippe Cornichet" w:date="2021-08-12T15:19:00Z" w:id="2790">
            <w:rPr>
              <w:rStyle w:val="AttributeTok"/>
            </w:rPr>
          </w:rPrChange>
        </w:rPr>
        <w:t>id</w:t>
      </w:r>
      <w:r w:rsidRPr="00A61C22">
        <w:rPr>
          <w:rStyle w:val="NormalTok"/>
          <w:lang w:val="fr-FR"/>
          <w:rPrChange w:author="Philippe Cornichet" w:date="2021-08-12T15:19:00Z" w:id="2791">
            <w:rPr>
              <w:rStyle w:val="NormalTok"/>
            </w:rPr>
          </w:rPrChange>
        </w:rPr>
        <w:t>)</w:t>
      </w:r>
      <w:r w:rsidRPr="00A61C22">
        <w:rPr>
          <w:rStyle w:val="OperatorTok"/>
          <w:lang w:val="fr-FR"/>
          <w:rPrChange w:author="Philippe Cornichet" w:date="2021-08-12T15:19:00Z" w:id="2792">
            <w:rPr>
              <w:rStyle w:val="OperatorTok"/>
            </w:rPr>
          </w:rPrChange>
        </w:rPr>
        <w:t>;</w:t>
      </w:r>
      <w:r w:rsidRPr="00A61C22">
        <w:rPr>
          <w:lang w:val="fr-FR"/>
          <w:rPrChange w:author="Philippe Cornichet" w:date="2021-08-12T15:19:00Z" w:id="2793">
            <w:rPr/>
          </w:rPrChange>
        </w:rPr>
        <w:br/>
      </w:r>
      <w:r w:rsidRPr="00A61C22">
        <w:rPr>
          <w:rStyle w:val="NormalTok"/>
          <w:lang w:val="fr-FR"/>
          <w:rPrChange w:author="Philippe Cornichet" w:date="2021-08-12T15:19:00Z" w:id="2794">
            <w:rPr>
              <w:rStyle w:val="NormalTok"/>
            </w:rPr>
          </w:rPrChange>
        </w:rPr>
        <w:t>})</w:t>
      </w:r>
      <w:r w:rsidRPr="00A61C22">
        <w:rPr>
          <w:rStyle w:val="OperatorTok"/>
          <w:lang w:val="fr-FR"/>
          <w:rPrChange w:author="Philippe Cornichet" w:date="2021-08-12T15:19:00Z" w:id="2795">
            <w:rPr>
              <w:rStyle w:val="OperatorTok"/>
            </w:rPr>
          </w:rPrChange>
        </w:rPr>
        <w:t>;</w:t>
      </w:r>
      <w:r w:rsidRPr="00A61C22">
        <w:rPr>
          <w:lang w:val="fr-FR"/>
          <w:rPrChange w:author="Philippe Cornichet" w:date="2021-08-12T15:19:00Z" w:id="2796">
            <w:rPr/>
          </w:rPrChange>
        </w:rPr>
        <w:br/>
      </w:r>
      <w:r w:rsidRPr="00A61C22">
        <w:rPr>
          <w:rStyle w:val="NormalTok"/>
          <w:lang w:val="fr-FR"/>
          <w:rPrChange w:author="Philippe Cornichet" w:date="2021-08-12T15:19:00Z" w:id="2797">
            <w:rPr>
              <w:rStyle w:val="NormalTok"/>
            </w:rPr>
          </w:rPrChange>
        </w:rPr>
        <w:t>passport</w:t>
      </w:r>
      <w:r w:rsidRPr="00A61C22">
        <w:rPr>
          <w:rStyle w:val="OperatorTok"/>
          <w:lang w:val="fr-FR"/>
          <w:rPrChange w:author="Philippe Cornichet" w:date="2021-08-12T15:19:00Z" w:id="2798">
            <w:rPr>
              <w:rStyle w:val="OperatorTok"/>
            </w:rPr>
          </w:rPrChange>
        </w:rPr>
        <w:t>.</w:t>
      </w:r>
      <w:r w:rsidRPr="00A61C22">
        <w:rPr>
          <w:rStyle w:val="FunctionTok"/>
          <w:lang w:val="fr-FR"/>
          <w:rPrChange w:author="Philippe Cornichet" w:date="2021-08-12T15:19:00Z" w:id="2799">
            <w:rPr>
              <w:rStyle w:val="FunctionTok"/>
            </w:rPr>
          </w:rPrChange>
        </w:rPr>
        <w:t>deserializeUser</w:t>
      </w:r>
      <w:r w:rsidRPr="00A61C22">
        <w:rPr>
          <w:rStyle w:val="NormalTok"/>
          <w:lang w:val="fr-FR"/>
          <w:rPrChange w:author="Philippe Cornichet" w:date="2021-08-12T15:19:00Z" w:id="2800">
            <w:rPr>
              <w:rStyle w:val="NormalTok"/>
            </w:rPr>
          </w:rPrChange>
        </w:rPr>
        <w:t>((user</w:t>
      </w:r>
      <w:r w:rsidRPr="00A61C22">
        <w:rPr>
          <w:rStyle w:val="OperatorTok"/>
          <w:lang w:val="fr-FR"/>
          <w:rPrChange w:author="Philippe Cornichet" w:date="2021-08-12T15:19:00Z" w:id="2801">
            <w:rPr>
              <w:rStyle w:val="OperatorTok"/>
            </w:rPr>
          </w:rPrChange>
        </w:rPr>
        <w:t>,</w:t>
      </w:r>
      <w:r w:rsidRPr="00A61C22">
        <w:rPr>
          <w:rStyle w:val="NormalTok"/>
          <w:lang w:val="fr-FR"/>
          <w:rPrChange w:author="Philippe Cornichet" w:date="2021-08-12T15:19:00Z" w:id="2802">
            <w:rPr>
              <w:rStyle w:val="NormalTok"/>
            </w:rPr>
          </w:rPrChange>
        </w:rPr>
        <w:t xml:space="preserve"> cb) </w:t>
      </w:r>
      <w:r w:rsidRPr="00A61C22">
        <w:rPr>
          <w:rStyle w:val="KeywordTok"/>
          <w:lang w:val="fr-FR"/>
          <w:rPrChange w:author="Philippe Cornichet" w:date="2021-08-12T15:19:00Z" w:id="2803">
            <w:rPr>
              <w:rStyle w:val="KeywordTok"/>
            </w:rPr>
          </w:rPrChange>
        </w:rPr>
        <w:t>=&gt;</w:t>
      </w:r>
      <w:r w:rsidRPr="00A61C22">
        <w:rPr>
          <w:rStyle w:val="NormalTok"/>
          <w:lang w:val="fr-FR"/>
          <w:rPrChange w:author="Philippe Cornichet" w:date="2021-08-12T15:19:00Z" w:id="2804">
            <w:rPr>
              <w:rStyle w:val="NormalTok"/>
            </w:rPr>
          </w:rPrChange>
        </w:rPr>
        <w:t xml:space="preserve"> {</w:t>
      </w:r>
      <w:r w:rsidRPr="00A61C22">
        <w:rPr>
          <w:lang w:val="fr-FR"/>
          <w:rPrChange w:author="Philippe Cornichet" w:date="2021-08-12T15:19:00Z" w:id="2805">
            <w:rPr/>
          </w:rPrChange>
        </w:rPr>
        <w:br/>
      </w:r>
      <w:r w:rsidRPr="00A61C22">
        <w:rPr>
          <w:rStyle w:val="NormalTok"/>
          <w:lang w:val="fr-FR"/>
          <w:rPrChange w:author="Philippe Cornichet" w:date="2021-08-12T15:19:00Z" w:id="2806">
            <w:rPr>
              <w:rStyle w:val="NormalTok"/>
            </w:rPr>
          </w:rPrChange>
        </w:rPr>
        <w:t xml:space="preserve">  User</w:t>
      </w:r>
      <w:r w:rsidRPr="00A61C22">
        <w:rPr>
          <w:rStyle w:val="OperatorTok"/>
          <w:lang w:val="fr-FR"/>
          <w:rPrChange w:author="Philippe Cornichet" w:date="2021-08-12T15:19:00Z" w:id="2807">
            <w:rPr>
              <w:rStyle w:val="OperatorTok"/>
            </w:rPr>
          </w:rPrChange>
        </w:rPr>
        <w:t>.</w:t>
      </w:r>
      <w:r w:rsidRPr="00A61C22">
        <w:rPr>
          <w:rStyle w:val="FunctionTok"/>
          <w:lang w:val="fr-FR"/>
          <w:rPrChange w:author="Philippe Cornichet" w:date="2021-08-12T15:19:00Z" w:id="2808">
            <w:rPr>
              <w:rStyle w:val="FunctionTok"/>
            </w:rPr>
          </w:rPrChange>
        </w:rPr>
        <w:t>findByid</w:t>
      </w:r>
      <w:r w:rsidRPr="00A61C22">
        <w:rPr>
          <w:rStyle w:val="NormalTok"/>
          <w:lang w:val="fr-FR"/>
          <w:rPrChange w:author="Philippe Cornichet" w:date="2021-08-12T15:19:00Z" w:id="2809">
            <w:rPr>
              <w:rStyle w:val="NormalTok"/>
            </w:rPr>
          </w:rPrChange>
        </w:rPr>
        <w:t>(id)</w:t>
      </w:r>
      <w:r w:rsidRPr="00A61C22">
        <w:rPr>
          <w:rStyle w:val="OperatorTok"/>
          <w:lang w:val="fr-FR"/>
          <w:rPrChange w:author="Philippe Cornichet" w:date="2021-08-12T15:19:00Z" w:id="2810">
            <w:rPr>
              <w:rStyle w:val="OperatorTok"/>
            </w:rPr>
          </w:rPrChange>
        </w:rPr>
        <w:t>.</w:t>
      </w:r>
      <w:r w:rsidRPr="00A61C22">
        <w:rPr>
          <w:rStyle w:val="FunctionTok"/>
          <w:lang w:val="fr-FR"/>
          <w:rPrChange w:author="Philippe Cornichet" w:date="2021-08-12T15:19:00Z" w:id="2811">
            <w:rPr>
              <w:rStyle w:val="FunctionTok"/>
            </w:rPr>
          </w:rPrChange>
        </w:rPr>
        <w:t>then</w:t>
      </w:r>
      <w:r w:rsidRPr="00A61C22">
        <w:rPr>
          <w:rStyle w:val="NormalTok"/>
          <w:lang w:val="fr-FR"/>
          <w:rPrChange w:author="Philippe Cornichet" w:date="2021-08-12T15:19:00Z" w:id="2812">
            <w:rPr>
              <w:rStyle w:val="NormalTok"/>
            </w:rPr>
          </w:rPrChange>
        </w:rPr>
        <w:t>((user)</w:t>
      </w:r>
      <w:r w:rsidRPr="00A61C22">
        <w:rPr>
          <w:rStyle w:val="KeywordTok"/>
          <w:lang w:val="fr-FR"/>
          <w:rPrChange w:author="Philippe Cornichet" w:date="2021-08-12T15:19:00Z" w:id="2813">
            <w:rPr>
              <w:rStyle w:val="KeywordTok"/>
            </w:rPr>
          </w:rPrChange>
        </w:rPr>
        <w:t>=&gt;</w:t>
      </w:r>
      <w:r w:rsidRPr="00A61C22">
        <w:rPr>
          <w:rStyle w:val="NormalTok"/>
          <w:lang w:val="fr-FR"/>
          <w:rPrChange w:author="Philippe Cornichet" w:date="2021-08-12T15:19:00Z" w:id="2814">
            <w:rPr>
              <w:rStyle w:val="NormalTok"/>
            </w:rPr>
          </w:rPrChange>
        </w:rPr>
        <w:t>{</w:t>
      </w:r>
      <w:r w:rsidRPr="00A61C22">
        <w:rPr>
          <w:lang w:val="fr-FR"/>
          <w:rPrChange w:author="Philippe Cornichet" w:date="2021-08-12T15:19:00Z" w:id="2815">
            <w:rPr/>
          </w:rPrChange>
        </w:rPr>
        <w:br/>
      </w:r>
      <w:r w:rsidRPr="00A61C22">
        <w:rPr>
          <w:rStyle w:val="NormalTok"/>
          <w:lang w:val="fr-FR"/>
          <w:rPrChange w:author="Philippe Cornichet" w:date="2021-08-12T15:19:00Z" w:id="2816">
            <w:rPr>
              <w:rStyle w:val="NormalTok"/>
            </w:rPr>
          </w:rPrChange>
        </w:rPr>
        <w:t xml:space="preserve">    </w:t>
      </w:r>
      <w:r w:rsidRPr="00A61C22">
        <w:rPr>
          <w:rStyle w:val="FunctionTok"/>
          <w:lang w:val="fr-FR"/>
          <w:rPrChange w:author="Philippe Cornichet" w:date="2021-08-12T15:19:00Z" w:id="2817">
            <w:rPr>
              <w:rStyle w:val="FunctionTok"/>
            </w:rPr>
          </w:rPrChange>
        </w:rPr>
        <w:t>cb</w:t>
      </w:r>
      <w:r w:rsidRPr="00A61C22">
        <w:rPr>
          <w:rStyle w:val="NormalTok"/>
          <w:lang w:val="fr-FR"/>
          <w:rPrChange w:author="Philippe Cornichet" w:date="2021-08-12T15:19:00Z" w:id="2818">
            <w:rPr>
              <w:rStyle w:val="NormalTok"/>
            </w:rPr>
          </w:rPrChange>
        </w:rPr>
        <w:t>(</w:t>
      </w:r>
      <w:r w:rsidRPr="00A61C22">
        <w:rPr>
          <w:rStyle w:val="KeywordTok"/>
          <w:lang w:val="fr-FR"/>
          <w:rPrChange w:author="Philippe Cornichet" w:date="2021-08-12T15:19:00Z" w:id="2819">
            <w:rPr>
              <w:rStyle w:val="KeywordTok"/>
            </w:rPr>
          </w:rPrChange>
        </w:rPr>
        <w:t>null</w:t>
      </w:r>
      <w:r w:rsidRPr="00A61C22">
        <w:rPr>
          <w:rStyle w:val="OperatorTok"/>
          <w:lang w:val="fr-FR"/>
          <w:rPrChange w:author="Philippe Cornichet" w:date="2021-08-12T15:19:00Z" w:id="2820">
            <w:rPr>
              <w:rStyle w:val="OperatorTok"/>
            </w:rPr>
          </w:rPrChange>
        </w:rPr>
        <w:t>,</w:t>
      </w:r>
      <w:r w:rsidRPr="00A61C22">
        <w:rPr>
          <w:rStyle w:val="NormalTok"/>
          <w:lang w:val="fr-FR"/>
          <w:rPrChange w:author="Philippe Cornichet" w:date="2021-08-12T15:19:00Z" w:id="2821">
            <w:rPr>
              <w:rStyle w:val="NormalTok"/>
            </w:rPr>
          </w:rPrChange>
        </w:rPr>
        <w:t>user)</w:t>
      </w:r>
      <w:r w:rsidRPr="00A61C22">
        <w:rPr>
          <w:rStyle w:val="OperatorTok"/>
          <w:lang w:val="fr-FR"/>
          <w:rPrChange w:author="Philippe Cornichet" w:date="2021-08-12T15:19:00Z" w:id="2822">
            <w:rPr>
              <w:rStyle w:val="OperatorTok"/>
            </w:rPr>
          </w:rPrChange>
        </w:rPr>
        <w:t>;</w:t>
      </w:r>
      <w:r w:rsidRPr="00A61C22">
        <w:rPr>
          <w:lang w:val="fr-FR"/>
          <w:rPrChange w:author="Philippe Cornichet" w:date="2021-08-12T15:19:00Z" w:id="2823">
            <w:rPr/>
          </w:rPrChange>
        </w:rPr>
        <w:br/>
      </w:r>
      <w:r w:rsidRPr="00A61C22">
        <w:rPr>
          <w:rStyle w:val="NormalTok"/>
          <w:lang w:val="fr-FR"/>
          <w:rPrChange w:author="Philippe Cornichet" w:date="2021-08-12T15:19:00Z" w:id="2824">
            <w:rPr>
              <w:rStyle w:val="NormalTok"/>
            </w:rPr>
          </w:rPrChange>
        </w:rPr>
        <w:t xml:space="preserve">  })</w:t>
      </w:r>
      <w:r w:rsidRPr="00A61C22">
        <w:rPr>
          <w:lang w:val="fr-FR"/>
          <w:rPrChange w:author="Philippe Cornichet" w:date="2021-08-12T15:19:00Z" w:id="2825">
            <w:rPr/>
          </w:rPrChange>
        </w:rPr>
        <w:br/>
      </w:r>
      <w:r w:rsidRPr="00A61C22">
        <w:rPr>
          <w:rStyle w:val="NormalTok"/>
          <w:lang w:val="fr-FR"/>
          <w:rPrChange w:author="Philippe Cornichet" w:date="2021-08-12T15:19:00Z" w:id="2826">
            <w:rPr>
              <w:rStyle w:val="NormalTok"/>
            </w:rPr>
          </w:rPrChange>
        </w:rPr>
        <w:t>})</w:t>
      </w:r>
      <w:r w:rsidRPr="00A61C22">
        <w:rPr>
          <w:rStyle w:val="OperatorTok"/>
          <w:lang w:val="fr-FR"/>
          <w:rPrChange w:author="Philippe Cornichet" w:date="2021-08-12T15:19:00Z" w:id="2827">
            <w:rPr>
              <w:rStyle w:val="OperatorTok"/>
            </w:rPr>
          </w:rPrChange>
        </w:rPr>
        <w:t>;</w:t>
      </w:r>
    </w:p>
    <w:p w:rsidRPr="00A61C22" w:rsidR="00383E43" w:rsidRDefault="00A61C22" w14:paraId="17C743BC" w14:textId="423F6510">
      <w:pPr>
        <w:pStyle w:val="FirstParagraph"/>
        <w:rPr>
          <w:lang w:val="fr-FR"/>
          <w:rPrChange w:author="Philippe Cornichet" w:date="2021-08-12T15:19:00Z" w:id="1954057867">
            <w:rPr/>
          </w:rPrChange>
        </w:rPr>
      </w:pPr>
      <w:r w:rsidRPr="0E197015" w:rsidR="00A61C22">
        <w:rPr>
          <w:lang w:val="fr-FR"/>
          <w:rPrChange w:author="Philippe Cornichet" w:date="2021-08-12T15:19:00Z" w:id="712612644"/>
        </w:rPr>
        <w:t xml:space="preserve">Et je dois également définir manuellement la session de cookie dans app.js comme </w:t>
      </w:r>
      <w:del w:author="Tien Thanh Le" w:date="2021-08-13T13:56:20.509Z" w:id="1866209747">
        <w:r w:rsidRPr="0E197015" w:rsidDel="00A61C22">
          <w:rPr>
            <w:lang w:val="fr-FR"/>
            <w:rPrChange w:author="Philippe Cornichet" w:date="2021-08-12T15:19:00Z" w:id="725296953"/>
          </w:rPr>
          <w:delText>une middleware</w:delText>
        </w:r>
      </w:del>
      <w:ins w:author="Tien Thanh Le" w:date="2021-08-13T13:56:20.509Z" w:id="736301064">
        <w:r w:rsidRPr="0E197015" w:rsidR="00ADD7C8">
          <w:rPr>
            <w:lang w:val="fr-FR"/>
          </w:rPr>
          <w:t>un middleware</w:t>
        </w:r>
      </w:ins>
      <w:r w:rsidRPr="0E197015" w:rsidR="00A61C22">
        <w:rPr>
          <w:lang w:val="fr-FR"/>
          <w:rPrChange w:author="Philippe Cornichet" w:date="2021-08-12T15:19:00Z" w:id="1802578563"/>
        </w:rPr>
        <w:t xml:space="preserve"> car cette stratégie n’a pas de modules de session de cookie intégrés.</w:t>
      </w:r>
    </w:p>
    <w:p w:rsidRPr="00A61C22" w:rsidR="00383E43" w:rsidRDefault="00A61C22" w14:paraId="527E30C7" w14:textId="77777777">
      <w:pPr>
        <w:pStyle w:val="SourceCode"/>
        <w:rPr>
          <w:lang w:val="fr-FR"/>
          <w:rPrChange w:author="Philippe Cornichet" w:date="2021-08-12T15:19:00Z" w:id="2832">
            <w:rPr/>
          </w:rPrChange>
        </w:rPr>
      </w:pPr>
      <w:r w:rsidRPr="00A61C22">
        <w:rPr>
          <w:rStyle w:val="CommentTok"/>
          <w:lang w:val="fr-FR"/>
          <w:rPrChange w:author="Philippe Cornichet" w:date="2021-08-12T15:19:00Z" w:id="2833">
            <w:rPr>
              <w:rStyle w:val="CommentTok"/>
            </w:rPr>
          </w:rPrChange>
        </w:rPr>
        <w:t>// app.js</w:t>
      </w:r>
      <w:r w:rsidRPr="00A61C22">
        <w:rPr>
          <w:lang w:val="fr-FR"/>
          <w:rPrChange w:author="Philippe Cornichet" w:date="2021-08-12T15:19:00Z" w:id="2834">
            <w:rPr/>
          </w:rPrChange>
        </w:rPr>
        <w:br/>
      </w:r>
      <w:r w:rsidRPr="00A61C22">
        <w:rPr>
          <w:lang w:val="fr-FR"/>
          <w:rPrChange w:author="Philippe Cornichet" w:date="2021-08-12T15:19:00Z" w:id="2835">
            <w:rPr/>
          </w:rPrChange>
        </w:rPr>
        <w:br/>
      </w:r>
      <w:r w:rsidRPr="00A61C22">
        <w:rPr>
          <w:rStyle w:val="NormalTok"/>
          <w:lang w:val="fr-FR"/>
          <w:rPrChange w:author="Philippe Cornichet" w:date="2021-08-12T15:19:00Z" w:id="2836">
            <w:rPr>
              <w:rStyle w:val="NormalTok"/>
            </w:rPr>
          </w:rPrChange>
        </w:rPr>
        <w:t>app</w:t>
      </w:r>
      <w:r w:rsidRPr="00A61C22">
        <w:rPr>
          <w:rStyle w:val="OperatorTok"/>
          <w:lang w:val="fr-FR"/>
          <w:rPrChange w:author="Philippe Cornichet" w:date="2021-08-12T15:19:00Z" w:id="2837">
            <w:rPr>
              <w:rStyle w:val="OperatorTok"/>
            </w:rPr>
          </w:rPrChange>
        </w:rPr>
        <w:t>.</w:t>
      </w:r>
      <w:r w:rsidRPr="00A61C22">
        <w:rPr>
          <w:rStyle w:val="FunctionTok"/>
          <w:lang w:val="fr-FR"/>
          <w:rPrChange w:author="Philippe Cornichet" w:date="2021-08-12T15:19:00Z" w:id="2838">
            <w:rPr>
              <w:rStyle w:val="FunctionTok"/>
            </w:rPr>
          </w:rPrChange>
        </w:rPr>
        <w:t>use</w:t>
      </w:r>
      <w:r w:rsidRPr="00A61C22">
        <w:rPr>
          <w:rStyle w:val="NormalTok"/>
          <w:lang w:val="fr-FR"/>
          <w:rPrChange w:author="Philippe Cornichet" w:date="2021-08-12T15:19:00Z" w:id="2839">
            <w:rPr>
              <w:rStyle w:val="NormalTok"/>
            </w:rPr>
          </w:rPrChange>
        </w:rPr>
        <w:t>(</w:t>
      </w:r>
      <w:r w:rsidRPr="00A61C22">
        <w:rPr>
          <w:rStyle w:val="PreprocessorTok"/>
          <w:lang w:val="fr-FR"/>
          <w:rPrChange w:author="Philippe Cornichet" w:date="2021-08-12T15:19:00Z" w:id="2840">
            <w:rPr>
              <w:rStyle w:val="PreprocessorTok"/>
            </w:rPr>
          </w:rPrChange>
        </w:rPr>
        <w:t>require</w:t>
      </w:r>
      <w:r w:rsidRPr="00A61C22">
        <w:rPr>
          <w:rStyle w:val="NormalTok"/>
          <w:lang w:val="fr-FR"/>
          <w:rPrChange w:author="Philippe Cornichet" w:date="2021-08-12T15:19:00Z" w:id="2841">
            <w:rPr>
              <w:rStyle w:val="NormalTok"/>
            </w:rPr>
          </w:rPrChange>
        </w:rPr>
        <w:t>(</w:t>
      </w:r>
      <w:r w:rsidRPr="00A61C22">
        <w:rPr>
          <w:rStyle w:val="StringTok"/>
          <w:lang w:val="fr-FR"/>
          <w:rPrChange w:author="Philippe Cornichet" w:date="2021-08-12T15:19:00Z" w:id="2842">
            <w:rPr>
              <w:rStyle w:val="StringTok"/>
            </w:rPr>
          </w:rPrChange>
        </w:rPr>
        <w:t>'cookieSession</w:t>
      </w:r>
      <w:proofErr w:type="gramStart"/>
      <w:r w:rsidRPr="00A61C22">
        <w:rPr>
          <w:rStyle w:val="StringTok"/>
          <w:lang w:val="fr-FR"/>
          <w:rPrChange w:author="Philippe Cornichet" w:date="2021-08-12T15:19:00Z" w:id="2843">
            <w:rPr>
              <w:rStyle w:val="StringTok"/>
            </w:rPr>
          </w:rPrChange>
        </w:rPr>
        <w:t>'</w:t>
      </w:r>
      <w:r w:rsidRPr="00A61C22">
        <w:rPr>
          <w:rStyle w:val="NormalTok"/>
          <w:lang w:val="fr-FR"/>
          <w:rPrChange w:author="Philippe Cornichet" w:date="2021-08-12T15:19:00Z" w:id="2844">
            <w:rPr>
              <w:rStyle w:val="NormalTok"/>
            </w:rPr>
          </w:rPrChange>
        </w:rPr>
        <w:t>)(</w:t>
      </w:r>
      <w:proofErr w:type="gramEnd"/>
      <w:r w:rsidRPr="00A61C22">
        <w:rPr>
          <w:rStyle w:val="NormalTok"/>
          <w:lang w:val="fr-FR"/>
          <w:rPrChange w:author="Philippe Cornichet" w:date="2021-08-12T15:19:00Z" w:id="2845">
            <w:rPr>
              <w:rStyle w:val="NormalTok"/>
            </w:rPr>
          </w:rPrChange>
        </w:rPr>
        <w:t>{</w:t>
      </w:r>
      <w:r w:rsidRPr="00A61C22">
        <w:rPr>
          <w:lang w:val="fr-FR"/>
          <w:rPrChange w:author="Philippe Cornichet" w:date="2021-08-12T15:19:00Z" w:id="2846">
            <w:rPr/>
          </w:rPrChange>
        </w:rPr>
        <w:br/>
      </w:r>
      <w:r w:rsidRPr="00A61C22">
        <w:rPr>
          <w:rStyle w:val="NormalTok"/>
          <w:lang w:val="fr-FR"/>
          <w:rPrChange w:author="Philippe Cornichet" w:date="2021-08-12T15:19:00Z" w:id="2847">
            <w:rPr>
              <w:rStyle w:val="NormalTok"/>
            </w:rPr>
          </w:rPrChange>
        </w:rPr>
        <w:t xml:space="preserve">    </w:t>
      </w:r>
      <w:r w:rsidRPr="00A61C22">
        <w:rPr>
          <w:rStyle w:val="DataTypeTok"/>
          <w:lang w:val="fr-FR"/>
          <w:rPrChange w:author="Philippe Cornichet" w:date="2021-08-12T15:19:00Z" w:id="2848">
            <w:rPr>
              <w:rStyle w:val="DataTypeTok"/>
            </w:rPr>
          </w:rPrChange>
        </w:rPr>
        <w:t>maxAge</w:t>
      </w:r>
      <w:r w:rsidRPr="00A61C22">
        <w:rPr>
          <w:rStyle w:val="OperatorTok"/>
          <w:lang w:val="fr-FR"/>
          <w:rPrChange w:author="Philippe Cornichet" w:date="2021-08-12T15:19:00Z" w:id="2849">
            <w:rPr>
              <w:rStyle w:val="OperatorTok"/>
            </w:rPr>
          </w:rPrChange>
        </w:rPr>
        <w:t>:</w:t>
      </w:r>
      <w:r w:rsidRPr="00A61C22">
        <w:rPr>
          <w:rStyle w:val="NormalTok"/>
          <w:lang w:val="fr-FR"/>
          <w:rPrChange w:author="Philippe Cornichet" w:date="2021-08-12T15:19:00Z" w:id="2850">
            <w:rPr>
              <w:rStyle w:val="NormalTok"/>
            </w:rPr>
          </w:rPrChange>
        </w:rPr>
        <w:t xml:space="preserve"> </w:t>
      </w:r>
      <w:r w:rsidRPr="00A61C22">
        <w:rPr>
          <w:rStyle w:val="DecValTok"/>
          <w:lang w:val="fr-FR"/>
          <w:rPrChange w:author="Philippe Cornichet" w:date="2021-08-12T15:19:00Z" w:id="2851">
            <w:rPr>
              <w:rStyle w:val="DecValTok"/>
            </w:rPr>
          </w:rPrChange>
        </w:rPr>
        <w:t>24</w:t>
      </w:r>
      <w:r w:rsidRPr="00A61C22">
        <w:rPr>
          <w:rStyle w:val="OperatorTok"/>
          <w:lang w:val="fr-FR"/>
          <w:rPrChange w:author="Philippe Cornichet" w:date="2021-08-12T15:19:00Z" w:id="2852">
            <w:rPr>
              <w:rStyle w:val="OperatorTok"/>
            </w:rPr>
          </w:rPrChange>
        </w:rPr>
        <w:t>*</w:t>
      </w:r>
      <w:r w:rsidRPr="00A61C22">
        <w:rPr>
          <w:rStyle w:val="DecValTok"/>
          <w:lang w:val="fr-FR"/>
          <w:rPrChange w:author="Philippe Cornichet" w:date="2021-08-12T15:19:00Z" w:id="2853">
            <w:rPr>
              <w:rStyle w:val="DecValTok"/>
            </w:rPr>
          </w:rPrChange>
        </w:rPr>
        <w:t>60</w:t>
      </w:r>
      <w:r w:rsidRPr="00A61C22">
        <w:rPr>
          <w:rStyle w:val="OperatorTok"/>
          <w:lang w:val="fr-FR"/>
          <w:rPrChange w:author="Philippe Cornichet" w:date="2021-08-12T15:19:00Z" w:id="2854">
            <w:rPr>
              <w:rStyle w:val="OperatorTok"/>
            </w:rPr>
          </w:rPrChange>
        </w:rPr>
        <w:t>*</w:t>
      </w:r>
      <w:r w:rsidRPr="00A61C22">
        <w:rPr>
          <w:rStyle w:val="DecValTok"/>
          <w:lang w:val="fr-FR"/>
          <w:rPrChange w:author="Philippe Cornichet" w:date="2021-08-12T15:19:00Z" w:id="2855">
            <w:rPr>
              <w:rStyle w:val="DecValTok"/>
            </w:rPr>
          </w:rPrChange>
        </w:rPr>
        <w:t>60</w:t>
      </w:r>
      <w:r w:rsidRPr="00A61C22">
        <w:rPr>
          <w:rStyle w:val="OperatorTok"/>
          <w:lang w:val="fr-FR"/>
          <w:rPrChange w:author="Philippe Cornichet" w:date="2021-08-12T15:19:00Z" w:id="2856">
            <w:rPr>
              <w:rStyle w:val="OperatorTok"/>
            </w:rPr>
          </w:rPrChange>
        </w:rPr>
        <w:t>*</w:t>
      </w:r>
      <w:r w:rsidRPr="00A61C22">
        <w:rPr>
          <w:rStyle w:val="DecValTok"/>
          <w:lang w:val="fr-FR"/>
          <w:rPrChange w:author="Philippe Cornichet" w:date="2021-08-12T15:19:00Z" w:id="2857">
            <w:rPr>
              <w:rStyle w:val="DecValTok"/>
            </w:rPr>
          </w:rPrChange>
        </w:rPr>
        <w:t>1000</w:t>
      </w:r>
      <w:r w:rsidRPr="00A61C22">
        <w:rPr>
          <w:rStyle w:val="OperatorTok"/>
          <w:lang w:val="fr-FR"/>
          <w:rPrChange w:author="Philippe Cornichet" w:date="2021-08-12T15:19:00Z" w:id="2858">
            <w:rPr>
              <w:rStyle w:val="OperatorTok"/>
            </w:rPr>
          </w:rPrChange>
        </w:rPr>
        <w:t>,</w:t>
      </w:r>
      <w:r w:rsidRPr="00A61C22">
        <w:rPr>
          <w:lang w:val="fr-FR"/>
          <w:rPrChange w:author="Philippe Cornichet" w:date="2021-08-12T15:19:00Z" w:id="2859">
            <w:rPr/>
          </w:rPrChange>
        </w:rPr>
        <w:br/>
      </w:r>
      <w:r w:rsidRPr="00A61C22">
        <w:rPr>
          <w:rStyle w:val="NormalTok"/>
          <w:lang w:val="fr-FR"/>
          <w:rPrChange w:author="Philippe Cornichet" w:date="2021-08-12T15:19:00Z" w:id="2860">
            <w:rPr>
              <w:rStyle w:val="NormalTok"/>
            </w:rPr>
          </w:rPrChange>
        </w:rPr>
        <w:t xml:space="preserve">    </w:t>
      </w:r>
      <w:r w:rsidRPr="00A61C22">
        <w:rPr>
          <w:rStyle w:val="DataTypeTok"/>
          <w:lang w:val="fr-FR"/>
          <w:rPrChange w:author="Philippe Cornichet" w:date="2021-08-12T15:19:00Z" w:id="2861">
            <w:rPr>
              <w:rStyle w:val="DataTypeTok"/>
            </w:rPr>
          </w:rPrChange>
        </w:rPr>
        <w:t>keys</w:t>
      </w:r>
      <w:r w:rsidRPr="00A61C22">
        <w:rPr>
          <w:rStyle w:val="OperatorTok"/>
          <w:lang w:val="fr-FR"/>
          <w:rPrChange w:author="Philippe Cornichet" w:date="2021-08-12T15:19:00Z" w:id="2862">
            <w:rPr>
              <w:rStyle w:val="OperatorTok"/>
            </w:rPr>
          </w:rPrChange>
        </w:rPr>
        <w:t>:</w:t>
      </w:r>
      <w:r w:rsidRPr="00A61C22">
        <w:rPr>
          <w:rStyle w:val="NormalTok"/>
          <w:lang w:val="fr-FR"/>
          <w:rPrChange w:author="Philippe Cornichet" w:date="2021-08-12T15:19:00Z" w:id="2863">
            <w:rPr>
              <w:rStyle w:val="NormalTok"/>
            </w:rPr>
          </w:rPrChange>
        </w:rPr>
        <w:t>[</w:t>
      </w:r>
      <w:r w:rsidRPr="00A61C22">
        <w:rPr>
          <w:rStyle w:val="StringTok"/>
          <w:lang w:val="fr-FR"/>
          <w:rPrChange w:author="Philippe Cornichet" w:date="2021-08-12T15:19:00Z" w:id="2864">
            <w:rPr>
              <w:rStyle w:val="StringTok"/>
            </w:rPr>
          </w:rPrChange>
        </w:rPr>
        <w:t>'aVeryRandomCookieKey'</w:t>
      </w:r>
      <w:r w:rsidRPr="00A61C22">
        <w:rPr>
          <w:rStyle w:val="NormalTok"/>
          <w:lang w:val="fr-FR"/>
          <w:rPrChange w:author="Philippe Cornichet" w:date="2021-08-12T15:19:00Z" w:id="2865">
            <w:rPr>
              <w:rStyle w:val="NormalTok"/>
            </w:rPr>
          </w:rPrChange>
        </w:rPr>
        <w:t>]</w:t>
      </w:r>
      <w:r w:rsidRPr="00A61C22">
        <w:rPr>
          <w:lang w:val="fr-FR"/>
          <w:rPrChange w:author="Philippe Cornichet" w:date="2021-08-12T15:19:00Z" w:id="2866">
            <w:rPr/>
          </w:rPrChange>
        </w:rPr>
        <w:br/>
      </w:r>
      <w:r w:rsidRPr="00A61C22">
        <w:rPr>
          <w:rStyle w:val="NormalTok"/>
          <w:lang w:val="fr-FR"/>
          <w:rPrChange w:author="Philippe Cornichet" w:date="2021-08-12T15:19:00Z" w:id="2867">
            <w:rPr>
              <w:rStyle w:val="NormalTok"/>
            </w:rPr>
          </w:rPrChange>
        </w:rPr>
        <w:t>}))</w:t>
      </w:r>
    </w:p>
    <w:p w:rsidRPr="00A61C22" w:rsidR="00383E43" w:rsidRDefault="00A61C22" w14:paraId="4E2225F2" w14:textId="77777777">
      <w:pPr>
        <w:pStyle w:val="Heading3"/>
        <w:rPr>
          <w:lang w:val="fr-FR"/>
          <w:rPrChange w:author="Philippe Cornichet" w:date="2021-08-12T15:19:00Z" w:id="2868">
            <w:rPr/>
          </w:rPrChange>
        </w:rPr>
      </w:pPr>
      <w:bookmarkStart w:name="json-web-token-jwt" w:id="2869"/>
      <w:bookmarkEnd w:id="2530"/>
      <w:bookmarkEnd w:id="2576"/>
      <w:r w:rsidRPr="00A61C22">
        <w:rPr>
          <w:lang w:val="fr-FR"/>
          <w:rPrChange w:author="Philippe Cornichet" w:date="2021-08-12T15:19:00Z" w:id="2870">
            <w:rPr/>
          </w:rPrChange>
        </w:rPr>
        <w:t>JSON Web Token (JWT)</w:t>
      </w:r>
    </w:p>
    <w:p w:rsidRPr="00A61C22" w:rsidR="00383E43" w:rsidRDefault="00A61C22" w14:paraId="0F16A516" w14:textId="77777777">
      <w:pPr>
        <w:pStyle w:val="FirstParagraph"/>
        <w:rPr>
          <w:lang w:val="fr-FR"/>
          <w:rPrChange w:author="Philippe Cornichet" w:date="2021-08-12T15:19:00Z" w:id="2871">
            <w:rPr/>
          </w:rPrChange>
        </w:rPr>
      </w:pPr>
      <w:r w:rsidRPr="00A61C22">
        <w:rPr>
          <w:lang w:val="fr-FR"/>
          <w:rPrChange w:author="Philippe Cornichet" w:date="2021-08-12T15:19:00Z" w:id="2872">
            <w:rPr/>
          </w:rPrChange>
        </w:rPr>
        <w:t>Toutes les options ci-dessus méritent d’être envisagées, mais sur la base des conditions du CP9000, l’option la plus réalisable est JWT. Pour comprendre comment fonctionne jwt, nous avons besoin d’une brève compréhension de la cryptographie asymétrique.</w:t>
      </w:r>
    </w:p>
    <w:p w:rsidRPr="00A61C22" w:rsidR="00383E43" w:rsidRDefault="00A61C22" w14:paraId="72C7ED3E" w14:textId="77777777">
      <w:pPr>
        <w:pStyle w:val="Heading4"/>
        <w:rPr>
          <w:lang w:val="fr-FR"/>
          <w:rPrChange w:author="Philippe Cornichet" w:date="2021-08-12T15:19:00Z" w:id="2873">
            <w:rPr/>
          </w:rPrChange>
        </w:rPr>
      </w:pPr>
      <w:bookmarkStart w:name="cryptographie-asymétrique" w:id="2874"/>
      <w:r w:rsidRPr="00A61C22">
        <w:rPr>
          <w:lang w:val="fr-FR"/>
          <w:rPrChange w:author="Philippe Cornichet" w:date="2021-08-12T15:19:00Z" w:id="2875">
            <w:rPr/>
          </w:rPrChange>
        </w:rPr>
        <w:t>Cryptographie asymétrique</w:t>
      </w:r>
    </w:p>
    <w:p w:rsidRPr="00A61C22" w:rsidR="00383E43" w:rsidRDefault="00A61C22" w14:paraId="7AE562D3" w14:textId="77777777">
      <w:pPr>
        <w:pStyle w:val="FirstParagraph"/>
        <w:rPr>
          <w:lang w:val="fr-FR"/>
          <w:rPrChange w:author="Philippe Cornichet" w:date="2021-08-12T15:19:00Z" w:id="2876">
            <w:rPr/>
          </w:rPrChange>
        </w:rPr>
      </w:pPr>
      <w:r w:rsidRPr="00A61C22">
        <w:rPr>
          <w:lang w:val="fr-FR"/>
          <w:rPrChange w:author="Philippe Cornichet" w:date="2021-08-12T15:19:00Z" w:id="2877">
            <w:rPr/>
          </w:rPrChange>
        </w:rPr>
        <w:t>L’idée est que lorsque nous transférons des informations entre différents ordinateurs, nous pouvons crypter les données avec une clé et décrypter avec une autre clé. Et donc la cryptographie asymétrique (alias Public-key cryptography) a été créé.</w:t>
      </w:r>
    </w:p>
    <w:p w:rsidRPr="00A61C22" w:rsidR="00383E43" w:rsidRDefault="00A61C22" w14:paraId="4D0D29DE" w14:textId="77777777">
      <w:pPr>
        <w:pStyle w:val="BodyText"/>
        <w:rPr>
          <w:lang w:val="fr-FR"/>
          <w:rPrChange w:author="Philippe Cornichet" w:date="2021-08-12T15:19:00Z" w:id="2878">
            <w:rPr/>
          </w:rPrChange>
        </w:rPr>
      </w:pPr>
      <w:r w:rsidRPr="00A61C22">
        <w:rPr>
          <w:lang w:val="fr-FR"/>
          <w:rPrChange w:author="Philippe Cornichet" w:date="2021-08-12T15:19:00Z" w:id="2879">
            <w:rPr/>
          </w:rPrChange>
        </w:rPr>
        <w:t xml:space="preserve">r0.3 </w:t>
      </w:r>
      <w:r w:rsidRPr="00A61C22">
        <w:rPr>
          <w:noProof/>
          <w:lang w:val="fr-FR"/>
          <w:rPrChange w:author="Philippe Cornichet" w:date="2021-08-12T15:19:00Z" w:id="2880">
            <w:rPr>
              <w:noProof/>
            </w:rPr>
          </w:rPrChange>
        </w:rPr>
        <w:drawing>
          <wp:inline distT="0" distB="0" distL="0" distR="0" wp14:anchorId="0DC13B39" wp14:editId="4909B2F4">
            <wp:extent cx="2125620" cy="909612"/>
            <wp:effectExtent l="0" t="0" r="0" b="0"/>
            <wp:docPr id="25" name="Picture" descr="image"/>
            <wp:cNvGraphicFramePr/>
            <a:graphic xmlns:a="http://schemas.openxmlformats.org/drawingml/2006/main">
              <a:graphicData uri="http://schemas.openxmlformats.org/drawingml/2006/picture">
                <pic:pic xmlns:pic="http://schemas.openxmlformats.org/drawingml/2006/picture">
                  <pic:nvPicPr>
                    <pic:cNvPr id="0" name="Picture" descr="img/JWT/jwt projet struct.png"/>
                    <pic:cNvPicPr>
                      <a:picLocks noChangeAspect="1" noChangeArrowheads="1"/>
                    </pic:cNvPicPr>
                  </pic:nvPicPr>
                  <pic:blipFill>
                    <a:blip r:embed="rId31"/>
                    <a:stretch>
                      <a:fillRect/>
                    </a:stretch>
                  </pic:blipFill>
                  <pic:spPr bwMode="auto">
                    <a:xfrm>
                      <a:off x="0" y="0"/>
                      <a:ext cx="2125620" cy="909612"/>
                    </a:xfrm>
                    <a:prstGeom prst="rect">
                      <a:avLst/>
                    </a:prstGeom>
                    <a:noFill/>
                    <a:ln w="9525">
                      <a:noFill/>
                      <a:headEnd/>
                      <a:tailEnd/>
                    </a:ln>
                  </pic:spPr>
                </pic:pic>
              </a:graphicData>
            </a:graphic>
          </wp:inline>
        </w:drawing>
      </w:r>
    </w:p>
    <w:p w:rsidRPr="00A61C22" w:rsidR="00383E43" w:rsidRDefault="00A61C22" w14:paraId="0D0C152D" w14:textId="2254DD81">
      <w:pPr>
        <w:pStyle w:val="BodyText"/>
        <w:rPr>
          <w:lang w:val="fr-FR"/>
          <w:rPrChange w:author="Philippe Cornichet" w:date="2021-08-12T15:19:00Z" w:id="1052424124">
            <w:rPr/>
          </w:rPrChange>
        </w:rPr>
      </w:pPr>
      <w:r w:rsidRPr="0E197015" w:rsidR="00A61C22">
        <w:rPr>
          <w:lang w:val="fr-FR"/>
          <w:rPrChange w:author="Philippe Cornichet" w:date="2021-08-12T15:19:00Z" w:id="926928993"/>
        </w:rPr>
        <w:t xml:space="preserve">Elle est un système cryptographique qui utilise des paires de </w:t>
      </w:r>
      <w:del w:author="Tien Thanh Le" w:date="2021-08-13T13:56:30.769Z" w:id="554757512">
        <w:r w:rsidRPr="0E197015" w:rsidDel="00A61C22">
          <w:rPr>
            <w:lang w:val="fr-FR"/>
            <w:rPrChange w:author="Philippe Cornichet" w:date="2021-08-12T15:19:00Z" w:id="65309660"/>
          </w:rPr>
          <w:delText>clés:</w:delText>
        </w:r>
      </w:del>
      <w:ins w:author="Tien Thanh Le" w:date="2021-08-13T13:56:30.77Z" w:id="1138027992">
        <w:r w:rsidRPr="0E197015" w:rsidR="447AD69D">
          <w:rPr>
            <w:lang w:val="fr-FR"/>
          </w:rPr>
          <w:t>clés :</w:t>
        </w:r>
      </w:ins>
      <w:r w:rsidRPr="0E197015" w:rsidR="00A61C22">
        <w:rPr>
          <w:lang w:val="fr-FR"/>
          <w:rPrChange w:author="Philippe Cornichet" w:date="2021-08-12T15:19:00Z" w:id="70186277"/>
        </w:rPr>
        <w:t xml:space="preserve"> des clés publiques (qui peuvent être connues d’autres personnes) et des clés privées (qui peuvent ne jamais être connues de personne, sauf du propriétaire). La génération de telles paires de clés dépend d’algorithmes cryptographiques basés sur des algorithmes mathématiques RSA. En ayant ces 2 clés, on peut chiffrer une information avec la clé privée mais on ne peut pas la déchiffrer avec cette clé, on ne peut utiliser que la clé publique pour la déchiffrer.</w:t>
      </w:r>
      <w:r>
        <w:br/>
      </w:r>
      <w:r w:rsidRPr="0E197015" w:rsidR="00A61C22">
        <w:rPr>
          <w:lang w:val="fr-FR"/>
          <w:rPrChange w:author="Philippe Cornichet" w:date="2021-08-12T15:19:00Z" w:id="70217517"/>
        </w:rPr>
        <w:t>La particularité de ces 2 clés est que leur cryptage est une fonction de " trap-</w:t>
      </w:r>
      <w:proofErr w:type="spellStart"/>
      <w:r w:rsidRPr="0E197015" w:rsidR="00A61C22">
        <w:rPr>
          <w:lang w:val="fr-FR"/>
          <w:rPrChange w:author="Philippe Cornichet" w:date="2021-08-12T15:19:00Z" w:id="668852347"/>
        </w:rPr>
        <w:t>door</w:t>
      </w:r>
      <w:proofErr w:type="spellEnd"/>
      <w:r w:rsidRPr="0E197015" w:rsidR="00A61C22">
        <w:rPr>
          <w:lang w:val="fr-FR"/>
          <w:rPrChange w:author="Philippe Cornichet" w:date="2021-08-12T15:19:00Z" w:id="1697791491"/>
        </w:rPr>
        <w:t xml:space="preserve"> ", qui prend normalement des millions d’itérations. Cela signifie que lorsque nous cryptons avec une clé, il faut une éternité pour essayer d’inverser le processus ou de décrypter sans l’autre appairée clé même en connaissant l’algorithme et la clé publique. De plus, il crée toujours des données chiffrées suffisamment petites pour être envoyées via le header HTTP.</w:t>
      </w:r>
      <w:r>
        <w:br/>
      </w:r>
      <w:r w:rsidRPr="0E197015" w:rsidR="00A61C22">
        <w:rPr>
          <w:lang w:val="fr-FR"/>
          <w:rPrChange w:author="Philippe Cornichet" w:date="2021-08-12T15:19:00Z" w:id="913193486"/>
        </w:rPr>
        <w:t xml:space="preserve">Avec node.js, il nous fournit une bibliothèque cryptographique </w:t>
      </w:r>
      <w:r w:rsidRPr="0E197015" w:rsidR="00A61C22">
        <w:rPr>
          <w:i w:val="1"/>
          <w:iCs w:val="1"/>
          <w:lang w:val="fr-FR"/>
          <w:rPrChange w:author="Philippe Cornichet" w:date="2021-08-12T15:19:00Z" w:id="1168113196">
            <w:rPr>
              <w:i w:val="1"/>
              <w:iCs w:val="1"/>
            </w:rPr>
          </w:rPrChange>
        </w:rPr>
        <w:t>"crypto"</w:t>
      </w:r>
      <w:r w:rsidRPr="0E197015" w:rsidR="00A61C22">
        <w:rPr>
          <w:lang w:val="fr-FR"/>
          <w:rPrChange w:author="Philippe Cornichet" w:date="2021-08-12T15:19:00Z" w:id="1123985423"/>
        </w:rPr>
        <w:t xml:space="preserve"> pour effectuer cette tâche</w:t>
      </w:r>
    </w:p>
    <w:p w:rsidRPr="00A61C22" w:rsidR="00383E43" w:rsidRDefault="00A61C22" w14:paraId="23950590" w14:textId="77777777">
      <w:pPr>
        <w:pStyle w:val="SourceCode"/>
        <w:rPr>
          <w:lang w:val="fr-FR"/>
          <w:rPrChange w:author="Philippe Cornichet" w:date="2021-08-12T15:19:00Z" w:id="2889">
            <w:rPr/>
          </w:rPrChange>
        </w:rPr>
      </w:pPr>
      <w:r w:rsidRPr="00A61C22">
        <w:rPr>
          <w:rStyle w:val="CommentTok"/>
          <w:lang w:val="fr-FR"/>
          <w:rPrChange w:author="Philippe Cornichet" w:date="2021-08-12T15:19:00Z" w:id="2890">
            <w:rPr>
              <w:rStyle w:val="CommentTok"/>
            </w:rPr>
          </w:rPrChange>
        </w:rPr>
        <w:t>// keys/generateKeypair.js</w:t>
      </w:r>
      <w:r w:rsidRPr="00A61C22">
        <w:rPr>
          <w:lang w:val="fr-FR"/>
          <w:rPrChange w:author="Philippe Cornichet" w:date="2021-08-12T15:19:00Z" w:id="2891">
            <w:rPr/>
          </w:rPrChange>
        </w:rPr>
        <w:br/>
      </w:r>
      <w:r w:rsidRPr="00A61C22">
        <w:rPr>
          <w:lang w:val="fr-FR"/>
          <w:rPrChange w:author="Philippe Cornichet" w:date="2021-08-12T15:19:00Z" w:id="2892">
            <w:rPr/>
          </w:rPrChange>
        </w:rPr>
        <w:br/>
      </w:r>
      <w:r w:rsidRPr="00A61C22">
        <w:rPr>
          <w:rStyle w:val="KeywordTok"/>
          <w:lang w:val="fr-FR"/>
          <w:rPrChange w:author="Philippe Cornichet" w:date="2021-08-12T15:19:00Z" w:id="2893">
            <w:rPr>
              <w:rStyle w:val="KeywordTok"/>
            </w:rPr>
          </w:rPrChange>
        </w:rPr>
        <w:t>function</w:t>
      </w:r>
      <w:r w:rsidRPr="00A61C22">
        <w:rPr>
          <w:rStyle w:val="NormalTok"/>
          <w:lang w:val="fr-FR"/>
          <w:rPrChange w:author="Philippe Cornichet" w:date="2021-08-12T15:19:00Z" w:id="2894">
            <w:rPr>
              <w:rStyle w:val="NormalTok"/>
            </w:rPr>
          </w:rPrChange>
        </w:rPr>
        <w:t xml:space="preserve"> </w:t>
      </w:r>
      <w:r w:rsidRPr="00A61C22">
        <w:rPr>
          <w:rStyle w:val="FunctionTok"/>
          <w:lang w:val="fr-FR"/>
          <w:rPrChange w:author="Philippe Cornichet" w:date="2021-08-12T15:19:00Z" w:id="2895">
            <w:rPr>
              <w:rStyle w:val="FunctionTok"/>
            </w:rPr>
          </w:rPrChange>
        </w:rPr>
        <w:t>genKeyPair</w:t>
      </w:r>
      <w:r w:rsidRPr="00A61C22">
        <w:rPr>
          <w:rStyle w:val="NormalTok"/>
          <w:lang w:val="fr-FR"/>
          <w:rPrChange w:author="Philippe Cornichet" w:date="2021-08-12T15:19:00Z" w:id="2896">
            <w:rPr>
              <w:rStyle w:val="NormalTok"/>
            </w:rPr>
          </w:rPrChange>
        </w:rPr>
        <w:t>() {</w:t>
      </w:r>
      <w:r w:rsidRPr="00A61C22">
        <w:rPr>
          <w:lang w:val="fr-FR"/>
          <w:rPrChange w:author="Philippe Cornichet" w:date="2021-08-12T15:19:00Z" w:id="2897">
            <w:rPr/>
          </w:rPrChange>
        </w:rPr>
        <w:br/>
      </w:r>
      <w:r w:rsidRPr="00A61C22">
        <w:rPr>
          <w:rStyle w:val="NormalTok"/>
          <w:lang w:val="fr-FR"/>
          <w:rPrChange w:author="Philippe Cornichet" w:date="2021-08-12T15:19:00Z" w:id="2898">
            <w:rPr>
              <w:rStyle w:val="NormalTok"/>
            </w:rPr>
          </w:rPrChange>
        </w:rPr>
        <w:t xml:space="preserve">    </w:t>
      </w:r>
      <w:r w:rsidRPr="00A61C22">
        <w:rPr>
          <w:rStyle w:val="CommentTok"/>
          <w:lang w:val="fr-FR"/>
          <w:rPrChange w:author="Philippe Cornichet" w:date="2021-08-12T15:19:00Z" w:id="2899">
            <w:rPr>
              <w:rStyle w:val="CommentTok"/>
            </w:rPr>
          </w:rPrChange>
        </w:rPr>
        <w:t>// Generates an object where the keys are stored in properties `privateKey` and `publicKey`</w:t>
      </w:r>
      <w:r w:rsidRPr="00A61C22">
        <w:rPr>
          <w:lang w:val="fr-FR"/>
          <w:rPrChange w:author="Philippe Cornichet" w:date="2021-08-12T15:19:00Z" w:id="2900">
            <w:rPr/>
          </w:rPrChange>
        </w:rPr>
        <w:br/>
      </w:r>
      <w:r w:rsidRPr="00A61C22">
        <w:rPr>
          <w:rStyle w:val="NormalTok"/>
          <w:lang w:val="fr-FR"/>
          <w:rPrChange w:author="Philippe Cornichet" w:date="2021-08-12T15:19:00Z" w:id="2901">
            <w:rPr>
              <w:rStyle w:val="NormalTok"/>
            </w:rPr>
          </w:rPrChange>
        </w:rPr>
        <w:t xml:space="preserve">    </w:t>
      </w:r>
      <w:r w:rsidRPr="00A61C22">
        <w:rPr>
          <w:rStyle w:val="KeywordTok"/>
          <w:lang w:val="fr-FR"/>
          <w:rPrChange w:author="Philippe Cornichet" w:date="2021-08-12T15:19:00Z" w:id="2902">
            <w:rPr>
              <w:rStyle w:val="KeywordTok"/>
            </w:rPr>
          </w:rPrChange>
        </w:rPr>
        <w:t>const</w:t>
      </w:r>
      <w:r w:rsidRPr="00A61C22">
        <w:rPr>
          <w:rStyle w:val="NormalTok"/>
          <w:lang w:val="fr-FR"/>
          <w:rPrChange w:author="Philippe Cornichet" w:date="2021-08-12T15:19:00Z" w:id="2903">
            <w:rPr>
              <w:rStyle w:val="NormalTok"/>
            </w:rPr>
          </w:rPrChange>
        </w:rPr>
        <w:t xml:space="preserve"> keyPair </w:t>
      </w:r>
      <w:r w:rsidRPr="00A61C22">
        <w:rPr>
          <w:rStyle w:val="OperatorTok"/>
          <w:lang w:val="fr-FR"/>
          <w:rPrChange w:author="Philippe Cornichet" w:date="2021-08-12T15:19:00Z" w:id="2904">
            <w:rPr>
              <w:rStyle w:val="OperatorTok"/>
            </w:rPr>
          </w:rPrChange>
        </w:rPr>
        <w:t>=</w:t>
      </w:r>
      <w:r w:rsidRPr="00A61C22">
        <w:rPr>
          <w:rStyle w:val="NormalTok"/>
          <w:lang w:val="fr-FR"/>
          <w:rPrChange w:author="Philippe Cornichet" w:date="2021-08-12T15:19:00Z" w:id="2905">
            <w:rPr>
              <w:rStyle w:val="NormalTok"/>
            </w:rPr>
          </w:rPrChange>
        </w:rPr>
        <w:t xml:space="preserve"> crypto</w:t>
      </w:r>
      <w:r w:rsidRPr="00A61C22">
        <w:rPr>
          <w:rStyle w:val="OperatorTok"/>
          <w:lang w:val="fr-FR"/>
          <w:rPrChange w:author="Philippe Cornichet" w:date="2021-08-12T15:19:00Z" w:id="2906">
            <w:rPr>
              <w:rStyle w:val="OperatorTok"/>
            </w:rPr>
          </w:rPrChange>
        </w:rPr>
        <w:t>.</w:t>
      </w:r>
      <w:r w:rsidRPr="00A61C22">
        <w:rPr>
          <w:rStyle w:val="FunctionTok"/>
          <w:lang w:val="fr-FR"/>
          <w:rPrChange w:author="Philippe Cornichet" w:date="2021-08-12T15:19:00Z" w:id="2907">
            <w:rPr>
              <w:rStyle w:val="FunctionTok"/>
            </w:rPr>
          </w:rPrChange>
        </w:rPr>
        <w:t>generateKeyPairSync</w:t>
      </w:r>
      <w:r w:rsidRPr="00A61C22">
        <w:rPr>
          <w:rStyle w:val="NormalTok"/>
          <w:lang w:val="fr-FR"/>
          <w:rPrChange w:author="Philippe Cornichet" w:date="2021-08-12T15:19:00Z" w:id="2908">
            <w:rPr>
              <w:rStyle w:val="NormalTok"/>
            </w:rPr>
          </w:rPrChange>
        </w:rPr>
        <w:t>(</w:t>
      </w:r>
      <w:r w:rsidRPr="00A61C22">
        <w:rPr>
          <w:rStyle w:val="StringTok"/>
          <w:lang w:val="fr-FR"/>
          <w:rPrChange w:author="Philippe Cornichet" w:date="2021-08-12T15:19:00Z" w:id="2909">
            <w:rPr>
              <w:rStyle w:val="StringTok"/>
            </w:rPr>
          </w:rPrChange>
        </w:rPr>
        <w:t>'rsa'</w:t>
      </w:r>
      <w:r w:rsidRPr="00A61C22">
        <w:rPr>
          <w:rStyle w:val="OperatorTok"/>
          <w:lang w:val="fr-FR"/>
          <w:rPrChange w:author="Philippe Cornichet" w:date="2021-08-12T15:19:00Z" w:id="2910">
            <w:rPr>
              <w:rStyle w:val="OperatorTok"/>
            </w:rPr>
          </w:rPrChange>
        </w:rPr>
        <w:t>,</w:t>
      </w:r>
      <w:r w:rsidRPr="00A61C22">
        <w:rPr>
          <w:rStyle w:val="NormalTok"/>
          <w:lang w:val="fr-FR"/>
          <w:rPrChange w:author="Philippe Cornichet" w:date="2021-08-12T15:19:00Z" w:id="2911">
            <w:rPr>
              <w:rStyle w:val="NormalTok"/>
            </w:rPr>
          </w:rPrChange>
        </w:rPr>
        <w:t xml:space="preserve"> {</w:t>
      </w:r>
      <w:r w:rsidRPr="00A61C22">
        <w:rPr>
          <w:lang w:val="fr-FR"/>
          <w:rPrChange w:author="Philippe Cornichet" w:date="2021-08-12T15:19:00Z" w:id="2912">
            <w:rPr/>
          </w:rPrChange>
        </w:rPr>
        <w:br/>
      </w:r>
      <w:r w:rsidRPr="00A61C22">
        <w:rPr>
          <w:rStyle w:val="NormalTok"/>
          <w:lang w:val="fr-FR"/>
          <w:rPrChange w:author="Philippe Cornichet" w:date="2021-08-12T15:19:00Z" w:id="2913">
            <w:rPr>
              <w:rStyle w:val="NormalTok"/>
            </w:rPr>
          </w:rPrChange>
        </w:rPr>
        <w:lastRenderedPageBreak/>
        <w:t xml:space="preserve">        </w:t>
      </w:r>
      <w:r w:rsidRPr="00A61C22">
        <w:rPr>
          <w:rStyle w:val="DataTypeTok"/>
          <w:lang w:val="fr-FR"/>
          <w:rPrChange w:author="Philippe Cornichet" w:date="2021-08-12T15:19:00Z" w:id="2914">
            <w:rPr>
              <w:rStyle w:val="DataTypeTok"/>
            </w:rPr>
          </w:rPrChange>
        </w:rPr>
        <w:t>modulusLength</w:t>
      </w:r>
      <w:r w:rsidRPr="00A61C22">
        <w:rPr>
          <w:rStyle w:val="OperatorTok"/>
          <w:lang w:val="fr-FR"/>
          <w:rPrChange w:author="Philippe Cornichet" w:date="2021-08-12T15:19:00Z" w:id="2915">
            <w:rPr>
              <w:rStyle w:val="OperatorTok"/>
            </w:rPr>
          </w:rPrChange>
        </w:rPr>
        <w:t>:</w:t>
      </w:r>
      <w:r w:rsidRPr="00A61C22">
        <w:rPr>
          <w:rStyle w:val="NormalTok"/>
          <w:lang w:val="fr-FR"/>
          <w:rPrChange w:author="Philippe Cornichet" w:date="2021-08-12T15:19:00Z" w:id="2916">
            <w:rPr>
              <w:rStyle w:val="NormalTok"/>
            </w:rPr>
          </w:rPrChange>
        </w:rPr>
        <w:t xml:space="preserve"> </w:t>
      </w:r>
      <w:r w:rsidRPr="00A61C22">
        <w:rPr>
          <w:rStyle w:val="DecValTok"/>
          <w:lang w:val="fr-FR"/>
          <w:rPrChange w:author="Philippe Cornichet" w:date="2021-08-12T15:19:00Z" w:id="2917">
            <w:rPr>
              <w:rStyle w:val="DecValTok"/>
            </w:rPr>
          </w:rPrChange>
        </w:rPr>
        <w:t>4096</w:t>
      </w:r>
      <w:r w:rsidRPr="00A61C22">
        <w:rPr>
          <w:rStyle w:val="OperatorTok"/>
          <w:lang w:val="fr-FR"/>
          <w:rPrChange w:author="Philippe Cornichet" w:date="2021-08-12T15:19:00Z" w:id="2918">
            <w:rPr>
              <w:rStyle w:val="OperatorTok"/>
            </w:rPr>
          </w:rPrChange>
        </w:rPr>
        <w:t>,</w:t>
      </w:r>
      <w:r w:rsidRPr="00A61C22">
        <w:rPr>
          <w:rStyle w:val="NormalTok"/>
          <w:lang w:val="fr-FR"/>
          <w:rPrChange w:author="Philippe Cornichet" w:date="2021-08-12T15:19:00Z" w:id="2919">
            <w:rPr>
              <w:rStyle w:val="NormalTok"/>
            </w:rPr>
          </w:rPrChange>
        </w:rPr>
        <w:t xml:space="preserve"> </w:t>
      </w:r>
      <w:r w:rsidRPr="00A61C22">
        <w:rPr>
          <w:rStyle w:val="CommentTok"/>
          <w:lang w:val="fr-FR"/>
          <w:rPrChange w:author="Philippe Cornichet" w:date="2021-08-12T15:19:00Z" w:id="2920">
            <w:rPr>
              <w:rStyle w:val="CommentTok"/>
            </w:rPr>
          </w:rPrChange>
        </w:rPr>
        <w:t>// bits - standard for RSA keys</w:t>
      </w:r>
      <w:r w:rsidRPr="00A61C22">
        <w:rPr>
          <w:lang w:val="fr-FR"/>
          <w:rPrChange w:author="Philippe Cornichet" w:date="2021-08-12T15:19:00Z" w:id="2921">
            <w:rPr/>
          </w:rPrChange>
        </w:rPr>
        <w:br/>
      </w:r>
      <w:r w:rsidRPr="00A61C22">
        <w:rPr>
          <w:rStyle w:val="NormalTok"/>
          <w:lang w:val="fr-FR"/>
          <w:rPrChange w:author="Philippe Cornichet" w:date="2021-08-12T15:19:00Z" w:id="2922">
            <w:rPr>
              <w:rStyle w:val="NormalTok"/>
            </w:rPr>
          </w:rPrChange>
        </w:rPr>
        <w:t xml:space="preserve">        </w:t>
      </w:r>
      <w:r w:rsidRPr="00A61C22">
        <w:rPr>
          <w:rStyle w:val="DataTypeTok"/>
          <w:lang w:val="fr-FR"/>
          <w:rPrChange w:author="Philippe Cornichet" w:date="2021-08-12T15:19:00Z" w:id="2923">
            <w:rPr>
              <w:rStyle w:val="DataTypeTok"/>
            </w:rPr>
          </w:rPrChange>
        </w:rPr>
        <w:t>publicKeyEncoding</w:t>
      </w:r>
      <w:r w:rsidRPr="00A61C22">
        <w:rPr>
          <w:rStyle w:val="OperatorTok"/>
          <w:lang w:val="fr-FR"/>
          <w:rPrChange w:author="Philippe Cornichet" w:date="2021-08-12T15:19:00Z" w:id="2924">
            <w:rPr>
              <w:rStyle w:val="OperatorTok"/>
            </w:rPr>
          </w:rPrChange>
        </w:rPr>
        <w:t>:</w:t>
      </w:r>
      <w:r w:rsidRPr="00A61C22">
        <w:rPr>
          <w:rStyle w:val="NormalTok"/>
          <w:lang w:val="fr-FR"/>
          <w:rPrChange w:author="Philippe Cornichet" w:date="2021-08-12T15:19:00Z" w:id="2925">
            <w:rPr>
              <w:rStyle w:val="NormalTok"/>
            </w:rPr>
          </w:rPrChange>
        </w:rPr>
        <w:t xml:space="preserve"> {</w:t>
      </w:r>
      <w:r w:rsidRPr="00A61C22">
        <w:rPr>
          <w:lang w:val="fr-FR"/>
          <w:rPrChange w:author="Philippe Cornichet" w:date="2021-08-12T15:19:00Z" w:id="2926">
            <w:rPr/>
          </w:rPrChange>
        </w:rPr>
        <w:br/>
      </w:r>
      <w:r w:rsidRPr="00A61C22">
        <w:rPr>
          <w:rStyle w:val="NormalTok"/>
          <w:lang w:val="fr-FR"/>
          <w:rPrChange w:author="Philippe Cornichet" w:date="2021-08-12T15:19:00Z" w:id="2927">
            <w:rPr>
              <w:rStyle w:val="NormalTok"/>
            </w:rPr>
          </w:rPrChange>
        </w:rPr>
        <w:t xml:space="preserve">            </w:t>
      </w:r>
      <w:r w:rsidRPr="00A61C22">
        <w:rPr>
          <w:rStyle w:val="DataTypeTok"/>
          <w:lang w:val="fr-FR"/>
          <w:rPrChange w:author="Philippe Cornichet" w:date="2021-08-12T15:19:00Z" w:id="2928">
            <w:rPr>
              <w:rStyle w:val="DataTypeTok"/>
            </w:rPr>
          </w:rPrChange>
        </w:rPr>
        <w:t>type</w:t>
      </w:r>
      <w:r w:rsidRPr="00A61C22">
        <w:rPr>
          <w:rStyle w:val="OperatorTok"/>
          <w:lang w:val="fr-FR"/>
          <w:rPrChange w:author="Philippe Cornichet" w:date="2021-08-12T15:19:00Z" w:id="2929">
            <w:rPr>
              <w:rStyle w:val="OperatorTok"/>
            </w:rPr>
          </w:rPrChange>
        </w:rPr>
        <w:t>:</w:t>
      </w:r>
      <w:r w:rsidRPr="00A61C22">
        <w:rPr>
          <w:rStyle w:val="NormalTok"/>
          <w:lang w:val="fr-FR"/>
          <w:rPrChange w:author="Philippe Cornichet" w:date="2021-08-12T15:19:00Z" w:id="2930">
            <w:rPr>
              <w:rStyle w:val="NormalTok"/>
            </w:rPr>
          </w:rPrChange>
        </w:rPr>
        <w:t xml:space="preserve"> </w:t>
      </w:r>
      <w:r w:rsidRPr="00A61C22">
        <w:rPr>
          <w:rStyle w:val="StringTok"/>
          <w:lang w:val="fr-FR"/>
          <w:rPrChange w:author="Philippe Cornichet" w:date="2021-08-12T15:19:00Z" w:id="2931">
            <w:rPr>
              <w:rStyle w:val="StringTok"/>
            </w:rPr>
          </w:rPrChange>
        </w:rPr>
        <w:t>'pkcs1'</w:t>
      </w:r>
      <w:r w:rsidRPr="00A61C22">
        <w:rPr>
          <w:rStyle w:val="OperatorTok"/>
          <w:lang w:val="fr-FR"/>
          <w:rPrChange w:author="Philippe Cornichet" w:date="2021-08-12T15:19:00Z" w:id="2932">
            <w:rPr>
              <w:rStyle w:val="OperatorTok"/>
            </w:rPr>
          </w:rPrChange>
        </w:rPr>
        <w:t>,</w:t>
      </w:r>
      <w:r w:rsidRPr="00A61C22">
        <w:rPr>
          <w:rStyle w:val="NormalTok"/>
          <w:lang w:val="fr-FR"/>
          <w:rPrChange w:author="Philippe Cornichet" w:date="2021-08-12T15:19:00Z" w:id="2933">
            <w:rPr>
              <w:rStyle w:val="NormalTok"/>
            </w:rPr>
          </w:rPrChange>
        </w:rPr>
        <w:t xml:space="preserve"> </w:t>
      </w:r>
      <w:r w:rsidRPr="00A61C22">
        <w:rPr>
          <w:rStyle w:val="CommentTok"/>
          <w:lang w:val="fr-FR"/>
          <w:rPrChange w:author="Philippe Cornichet" w:date="2021-08-12T15:19:00Z" w:id="2934">
            <w:rPr>
              <w:rStyle w:val="CommentTok"/>
            </w:rPr>
          </w:rPrChange>
        </w:rPr>
        <w:t xml:space="preserve">// "Public Key Cryptography Standards 1" </w:t>
      </w:r>
      <w:r w:rsidRPr="00A61C22">
        <w:rPr>
          <w:lang w:val="fr-FR"/>
          <w:rPrChange w:author="Philippe Cornichet" w:date="2021-08-12T15:19:00Z" w:id="2935">
            <w:rPr/>
          </w:rPrChange>
        </w:rPr>
        <w:br/>
      </w:r>
      <w:r w:rsidRPr="00A61C22">
        <w:rPr>
          <w:rStyle w:val="NormalTok"/>
          <w:lang w:val="fr-FR"/>
          <w:rPrChange w:author="Philippe Cornichet" w:date="2021-08-12T15:19:00Z" w:id="2936">
            <w:rPr>
              <w:rStyle w:val="NormalTok"/>
            </w:rPr>
          </w:rPrChange>
        </w:rPr>
        <w:t xml:space="preserve">            </w:t>
      </w:r>
      <w:r w:rsidRPr="00A61C22">
        <w:rPr>
          <w:rStyle w:val="DataTypeTok"/>
          <w:lang w:val="fr-FR"/>
          <w:rPrChange w:author="Philippe Cornichet" w:date="2021-08-12T15:19:00Z" w:id="2937">
            <w:rPr>
              <w:rStyle w:val="DataTypeTok"/>
            </w:rPr>
          </w:rPrChange>
        </w:rPr>
        <w:t>format</w:t>
      </w:r>
      <w:r w:rsidRPr="00A61C22">
        <w:rPr>
          <w:rStyle w:val="OperatorTok"/>
          <w:lang w:val="fr-FR"/>
          <w:rPrChange w:author="Philippe Cornichet" w:date="2021-08-12T15:19:00Z" w:id="2938">
            <w:rPr>
              <w:rStyle w:val="OperatorTok"/>
            </w:rPr>
          </w:rPrChange>
        </w:rPr>
        <w:t>:</w:t>
      </w:r>
      <w:r w:rsidRPr="00A61C22">
        <w:rPr>
          <w:rStyle w:val="NormalTok"/>
          <w:lang w:val="fr-FR"/>
          <w:rPrChange w:author="Philippe Cornichet" w:date="2021-08-12T15:19:00Z" w:id="2939">
            <w:rPr>
              <w:rStyle w:val="NormalTok"/>
            </w:rPr>
          </w:rPrChange>
        </w:rPr>
        <w:t xml:space="preserve"> </w:t>
      </w:r>
      <w:r w:rsidRPr="00A61C22">
        <w:rPr>
          <w:rStyle w:val="StringTok"/>
          <w:lang w:val="fr-FR"/>
          <w:rPrChange w:author="Philippe Cornichet" w:date="2021-08-12T15:19:00Z" w:id="2940">
            <w:rPr>
              <w:rStyle w:val="StringTok"/>
            </w:rPr>
          </w:rPrChange>
        </w:rPr>
        <w:t>'pem'</w:t>
      </w:r>
      <w:r w:rsidRPr="00A61C22">
        <w:rPr>
          <w:rStyle w:val="NormalTok"/>
          <w:lang w:val="fr-FR"/>
          <w:rPrChange w:author="Philippe Cornichet" w:date="2021-08-12T15:19:00Z" w:id="2941">
            <w:rPr>
              <w:rStyle w:val="NormalTok"/>
            </w:rPr>
          </w:rPrChange>
        </w:rPr>
        <w:t xml:space="preserve"> </w:t>
      </w:r>
      <w:r w:rsidRPr="00A61C22">
        <w:rPr>
          <w:rStyle w:val="CommentTok"/>
          <w:lang w:val="fr-FR"/>
          <w:rPrChange w:author="Philippe Cornichet" w:date="2021-08-12T15:19:00Z" w:id="2942">
            <w:rPr>
              <w:rStyle w:val="CommentTok"/>
            </w:rPr>
          </w:rPrChange>
        </w:rPr>
        <w:t>// Most common formatting choice</w:t>
      </w:r>
      <w:r w:rsidRPr="00A61C22">
        <w:rPr>
          <w:lang w:val="fr-FR"/>
          <w:rPrChange w:author="Philippe Cornichet" w:date="2021-08-12T15:19:00Z" w:id="2943">
            <w:rPr/>
          </w:rPrChange>
        </w:rPr>
        <w:br/>
      </w:r>
      <w:r w:rsidRPr="00A61C22">
        <w:rPr>
          <w:rStyle w:val="NormalTok"/>
          <w:lang w:val="fr-FR"/>
          <w:rPrChange w:author="Philippe Cornichet" w:date="2021-08-12T15:19:00Z" w:id="2944">
            <w:rPr>
              <w:rStyle w:val="NormalTok"/>
            </w:rPr>
          </w:rPrChange>
        </w:rPr>
        <w:t xml:space="preserve">        }</w:t>
      </w:r>
      <w:r w:rsidRPr="00A61C22">
        <w:rPr>
          <w:rStyle w:val="OperatorTok"/>
          <w:lang w:val="fr-FR"/>
          <w:rPrChange w:author="Philippe Cornichet" w:date="2021-08-12T15:19:00Z" w:id="2945">
            <w:rPr>
              <w:rStyle w:val="OperatorTok"/>
            </w:rPr>
          </w:rPrChange>
        </w:rPr>
        <w:t>,</w:t>
      </w:r>
      <w:r w:rsidRPr="00A61C22">
        <w:rPr>
          <w:lang w:val="fr-FR"/>
          <w:rPrChange w:author="Philippe Cornichet" w:date="2021-08-12T15:19:00Z" w:id="2946">
            <w:rPr/>
          </w:rPrChange>
        </w:rPr>
        <w:br/>
      </w:r>
      <w:r w:rsidRPr="00A61C22">
        <w:rPr>
          <w:rStyle w:val="NormalTok"/>
          <w:lang w:val="fr-FR"/>
          <w:rPrChange w:author="Philippe Cornichet" w:date="2021-08-12T15:19:00Z" w:id="2947">
            <w:rPr>
              <w:rStyle w:val="NormalTok"/>
            </w:rPr>
          </w:rPrChange>
        </w:rPr>
        <w:t xml:space="preserve">        </w:t>
      </w:r>
      <w:r w:rsidRPr="00A61C22">
        <w:rPr>
          <w:rStyle w:val="DataTypeTok"/>
          <w:lang w:val="fr-FR"/>
          <w:rPrChange w:author="Philippe Cornichet" w:date="2021-08-12T15:19:00Z" w:id="2948">
            <w:rPr>
              <w:rStyle w:val="DataTypeTok"/>
            </w:rPr>
          </w:rPrChange>
        </w:rPr>
        <w:t>privateKeyEncoding</w:t>
      </w:r>
      <w:r w:rsidRPr="00A61C22">
        <w:rPr>
          <w:rStyle w:val="OperatorTok"/>
          <w:lang w:val="fr-FR"/>
          <w:rPrChange w:author="Philippe Cornichet" w:date="2021-08-12T15:19:00Z" w:id="2949">
            <w:rPr>
              <w:rStyle w:val="OperatorTok"/>
            </w:rPr>
          </w:rPrChange>
        </w:rPr>
        <w:t>:</w:t>
      </w:r>
      <w:r w:rsidRPr="00A61C22">
        <w:rPr>
          <w:rStyle w:val="NormalTok"/>
          <w:lang w:val="fr-FR"/>
          <w:rPrChange w:author="Philippe Cornichet" w:date="2021-08-12T15:19:00Z" w:id="2950">
            <w:rPr>
              <w:rStyle w:val="NormalTok"/>
            </w:rPr>
          </w:rPrChange>
        </w:rPr>
        <w:t xml:space="preserve"> {</w:t>
      </w:r>
      <w:r w:rsidRPr="00A61C22">
        <w:rPr>
          <w:lang w:val="fr-FR"/>
          <w:rPrChange w:author="Philippe Cornichet" w:date="2021-08-12T15:19:00Z" w:id="2951">
            <w:rPr/>
          </w:rPrChange>
        </w:rPr>
        <w:br/>
      </w:r>
      <w:r w:rsidRPr="00A61C22">
        <w:rPr>
          <w:rStyle w:val="NormalTok"/>
          <w:lang w:val="fr-FR"/>
          <w:rPrChange w:author="Philippe Cornichet" w:date="2021-08-12T15:19:00Z" w:id="2952">
            <w:rPr>
              <w:rStyle w:val="NormalTok"/>
            </w:rPr>
          </w:rPrChange>
        </w:rPr>
        <w:t xml:space="preserve">            </w:t>
      </w:r>
      <w:r w:rsidRPr="00A61C22">
        <w:rPr>
          <w:rStyle w:val="DataTypeTok"/>
          <w:lang w:val="fr-FR"/>
          <w:rPrChange w:author="Philippe Cornichet" w:date="2021-08-12T15:19:00Z" w:id="2953">
            <w:rPr>
              <w:rStyle w:val="DataTypeTok"/>
            </w:rPr>
          </w:rPrChange>
        </w:rPr>
        <w:t>type</w:t>
      </w:r>
      <w:r w:rsidRPr="00A61C22">
        <w:rPr>
          <w:rStyle w:val="OperatorTok"/>
          <w:lang w:val="fr-FR"/>
          <w:rPrChange w:author="Philippe Cornichet" w:date="2021-08-12T15:19:00Z" w:id="2954">
            <w:rPr>
              <w:rStyle w:val="OperatorTok"/>
            </w:rPr>
          </w:rPrChange>
        </w:rPr>
        <w:t>:</w:t>
      </w:r>
      <w:r w:rsidRPr="00A61C22">
        <w:rPr>
          <w:rStyle w:val="NormalTok"/>
          <w:lang w:val="fr-FR"/>
          <w:rPrChange w:author="Philippe Cornichet" w:date="2021-08-12T15:19:00Z" w:id="2955">
            <w:rPr>
              <w:rStyle w:val="NormalTok"/>
            </w:rPr>
          </w:rPrChange>
        </w:rPr>
        <w:t xml:space="preserve"> </w:t>
      </w:r>
      <w:r w:rsidRPr="00A61C22">
        <w:rPr>
          <w:rStyle w:val="StringTok"/>
          <w:lang w:val="fr-FR"/>
          <w:rPrChange w:author="Philippe Cornichet" w:date="2021-08-12T15:19:00Z" w:id="2956">
            <w:rPr>
              <w:rStyle w:val="StringTok"/>
            </w:rPr>
          </w:rPrChange>
        </w:rPr>
        <w:t>'pkcs1'</w:t>
      </w:r>
      <w:r w:rsidRPr="00A61C22">
        <w:rPr>
          <w:rStyle w:val="OperatorTok"/>
          <w:lang w:val="fr-FR"/>
          <w:rPrChange w:author="Philippe Cornichet" w:date="2021-08-12T15:19:00Z" w:id="2957">
            <w:rPr>
              <w:rStyle w:val="OperatorTok"/>
            </w:rPr>
          </w:rPrChange>
        </w:rPr>
        <w:t>,</w:t>
      </w:r>
      <w:r w:rsidRPr="00A61C22">
        <w:rPr>
          <w:rStyle w:val="NormalTok"/>
          <w:lang w:val="fr-FR"/>
          <w:rPrChange w:author="Philippe Cornichet" w:date="2021-08-12T15:19:00Z" w:id="2958">
            <w:rPr>
              <w:rStyle w:val="NormalTok"/>
            </w:rPr>
          </w:rPrChange>
        </w:rPr>
        <w:t xml:space="preserve"> </w:t>
      </w:r>
      <w:r w:rsidRPr="00A61C22">
        <w:rPr>
          <w:rStyle w:val="CommentTok"/>
          <w:lang w:val="fr-FR"/>
          <w:rPrChange w:author="Philippe Cornichet" w:date="2021-08-12T15:19:00Z" w:id="2959">
            <w:rPr>
              <w:rStyle w:val="CommentTok"/>
            </w:rPr>
          </w:rPrChange>
        </w:rPr>
        <w:t>// "Public Key Cryptography Standards 1"</w:t>
      </w:r>
      <w:r w:rsidRPr="00A61C22">
        <w:rPr>
          <w:lang w:val="fr-FR"/>
          <w:rPrChange w:author="Philippe Cornichet" w:date="2021-08-12T15:19:00Z" w:id="2960">
            <w:rPr/>
          </w:rPrChange>
        </w:rPr>
        <w:br/>
      </w:r>
      <w:r w:rsidRPr="00A61C22">
        <w:rPr>
          <w:rStyle w:val="NormalTok"/>
          <w:lang w:val="fr-FR"/>
          <w:rPrChange w:author="Philippe Cornichet" w:date="2021-08-12T15:19:00Z" w:id="2961">
            <w:rPr>
              <w:rStyle w:val="NormalTok"/>
            </w:rPr>
          </w:rPrChange>
        </w:rPr>
        <w:t xml:space="preserve">            </w:t>
      </w:r>
      <w:r w:rsidRPr="00A61C22">
        <w:rPr>
          <w:rStyle w:val="DataTypeTok"/>
          <w:lang w:val="fr-FR"/>
          <w:rPrChange w:author="Philippe Cornichet" w:date="2021-08-12T15:19:00Z" w:id="2962">
            <w:rPr>
              <w:rStyle w:val="DataTypeTok"/>
            </w:rPr>
          </w:rPrChange>
        </w:rPr>
        <w:t>format</w:t>
      </w:r>
      <w:r w:rsidRPr="00A61C22">
        <w:rPr>
          <w:rStyle w:val="OperatorTok"/>
          <w:lang w:val="fr-FR"/>
          <w:rPrChange w:author="Philippe Cornichet" w:date="2021-08-12T15:19:00Z" w:id="2963">
            <w:rPr>
              <w:rStyle w:val="OperatorTok"/>
            </w:rPr>
          </w:rPrChange>
        </w:rPr>
        <w:t>:</w:t>
      </w:r>
      <w:r w:rsidRPr="00A61C22">
        <w:rPr>
          <w:rStyle w:val="NormalTok"/>
          <w:lang w:val="fr-FR"/>
          <w:rPrChange w:author="Philippe Cornichet" w:date="2021-08-12T15:19:00Z" w:id="2964">
            <w:rPr>
              <w:rStyle w:val="NormalTok"/>
            </w:rPr>
          </w:rPrChange>
        </w:rPr>
        <w:t xml:space="preserve"> </w:t>
      </w:r>
      <w:r w:rsidRPr="00A61C22">
        <w:rPr>
          <w:rStyle w:val="StringTok"/>
          <w:lang w:val="fr-FR"/>
          <w:rPrChange w:author="Philippe Cornichet" w:date="2021-08-12T15:19:00Z" w:id="2965">
            <w:rPr>
              <w:rStyle w:val="StringTok"/>
            </w:rPr>
          </w:rPrChange>
        </w:rPr>
        <w:t>'pem'</w:t>
      </w:r>
      <w:r w:rsidRPr="00A61C22">
        <w:rPr>
          <w:rStyle w:val="NormalTok"/>
          <w:lang w:val="fr-FR"/>
          <w:rPrChange w:author="Philippe Cornichet" w:date="2021-08-12T15:19:00Z" w:id="2966">
            <w:rPr>
              <w:rStyle w:val="NormalTok"/>
            </w:rPr>
          </w:rPrChange>
        </w:rPr>
        <w:t xml:space="preserve"> </w:t>
      </w:r>
      <w:r w:rsidRPr="00A61C22">
        <w:rPr>
          <w:rStyle w:val="CommentTok"/>
          <w:lang w:val="fr-FR"/>
          <w:rPrChange w:author="Philippe Cornichet" w:date="2021-08-12T15:19:00Z" w:id="2967">
            <w:rPr>
              <w:rStyle w:val="CommentTok"/>
            </w:rPr>
          </w:rPrChange>
        </w:rPr>
        <w:t>// Most common formatting choice</w:t>
      </w:r>
      <w:r w:rsidRPr="00A61C22">
        <w:rPr>
          <w:lang w:val="fr-FR"/>
          <w:rPrChange w:author="Philippe Cornichet" w:date="2021-08-12T15:19:00Z" w:id="2968">
            <w:rPr/>
          </w:rPrChange>
        </w:rPr>
        <w:br/>
      </w:r>
      <w:r w:rsidRPr="00A61C22">
        <w:rPr>
          <w:rStyle w:val="NormalTok"/>
          <w:lang w:val="fr-FR"/>
          <w:rPrChange w:author="Philippe Cornichet" w:date="2021-08-12T15:19:00Z" w:id="2969">
            <w:rPr>
              <w:rStyle w:val="NormalTok"/>
            </w:rPr>
          </w:rPrChange>
        </w:rPr>
        <w:t xml:space="preserve">        }</w:t>
      </w:r>
      <w:r w:rsidRPr="00A61C22">
        <w:rPr>
          <w:lang w:val="fr-FR"/>
          <w:rPrChange w:author="Philippe Cornichet" w:date="2021-08-12T15:19:00Z" w:id="2970">
            <w:rPr/>
          </w:rPrChange>
        </w:rPr>
        <w:br/>
      </w:r>
      <w:r w:rsidRPr="00A61C22">
        <w:rPr>
          <w:rStyle w:val="NormalTok"/>
          <w:lang w:val="fr-FR"/>
          <w:rPrChange w:author="Philippe Cornichet" w:date="2021-08-12T15:19:00Z" w:id="2971">
            <w:rPr>
              <w:rStyle w:val="NormalTok"/>
            </w:rPr>
          </w:rPrChange>
        </w:rPr>
        <w:t xml:space="preserve">    })</w:t>
      </w:r>
      <w:r w:rsidRPr="00A61C22">
        <w:rPr>
          <w:rStyle w:val="OperatorTok"/>
          <w:lang w:val="fr-FR"/>
          <w:rPrChange w:author="Philippe Cornichet" w:date="2021-08-12T15:19:00Z" w:id="2972">
            <w:rPr>
              <w:rStyle w:val="OperatorTok"/>
            </w:rPr>
          </w:rPrChange>
        </w:rPr>
        <w:t>;</w:t>
      </w:r>
      <w:r w:rsidRPr="00A61C22">
        <w:rPr>
          <w:lang w:val="fr-FR"/>
          <w:rPrChange w:author="Philippe Cornichet" w:date="2021-08-12T15:19:00Z" w:id="2973">
            <w:rPr/>
          </w:rPrChange>
        </w:rPr>
        <w:br/>
      </w:r>
      <w:r w:rsidRPr="00A61C22">
        <w:rPr>
          <w:rStyle w:val="NormalTok"/>
          <w:lang w:val="fr-FR"/>
          <w:rPrChange w:author="Philippe Cornichet" w:date="2021-08-12T15:19:00Z" w:id="2974">
            <w:rPr>
              <w:rStyle w:val="NormalTok"/>
            </w:rPr>
          </w:rPrChange>
        </w:rPr>
        <w:t xml:space="preserve">    </w:t>
      </w:r>
      <w:r w:rsidRPr="00A61C22">
        <w:rPr>
          <w:rStyle w:val="CommentTok"/>
          <w:lang w:val="fr-FR"/>
          <w:rPrChange w:author="Philippe Cornichet" w:date="2021-08-12T15:19:00Z" w:id="2975">
            <w:rPr>
              <w:rStyle w:val="CommentTok"/>
            </w:rPr>
          </w:rPrChange>
        </w:rPr>
        <w:t>// Create the public key file</w:t>
      </w:r>
      <w:r w:rsidRPr="00A61C22">
        <w:rPr>
          <w:lang w:val="fr-FR"/>
          <w:rPrChange w:author="Philippe Cornichet" w:date="2021-08-12T15:19:00Z" w:id="2976">
            <w:rPr/>
          </w:rPrChange>
        </w:rPr>
        <w:br/>
      </w:r>
      <w:r w:rsidRPr="00A61C22">
        <w:rPr>
          <w:rStyle w:val="NormalTok"/>
          <w:lang w:val="fr-FR"/>
          <w:rPrChange w:author="Philippe Cornichet" w:date="2021-08-12T15:19:00Z" w:id="2977">
            <w:rPr>
              <w:rStyle w:val="NormalTok"/>
            </w:rPr>
          </w:rPrChange>
        </w:rPr>
        <w:t xml:space="preserve">    fs</w:t>
      </w:r>
      <w:r w:rsidRPr="00A61C22">
        <w:rPr>
          <w:rStyle w:val="OperatorTok"/>
          <w:lang w:val="fr-FR"/>
          <w:rPrChange w:author="Philippe Cornichet" w:date="2021-08-12T15:19:00Z" w:id="2978">
            <w:rPr>
              <w:rStyle w:val="OperatorTok"/>
            </w:rPr>
          </w:rPrChange>
        </w:rPr>
        <w:t>.</w:t>
      </w:r>
      <w:r w:rsidRPr="00A61C22">
        <w:rPr>
          <w:rStyle w:val="FunctionTok"/>
          <w:lang w:val="fr-FR"/>
          <w:rPrChange w:author="Philippe Cornichet" w:date="2021-08-12T15:19:00Z" w:id="2979">
            <w:rPr>
              <w:rStyle w:val="FunctionTok"/>
            </w:rPr>
          </w:rPrChange>
        </w:rPr>
        <w:t>writeFileSync</w:t>
      </w:r>
      <w:r w:rsidRPr="00A61C22">
        <w:rPr>
          <w:rStyle w:val="NormalTok"/>
          <w:lang w:val="fr-FR"/>
          <w:rPrChange w:author="Philippe Cornichet" w:date="2021-08-12T15:19:00Z" w:id="2980">
            <w:rPr>
              <w:rStyle w:val="NormalTok"/>
            </w:rPr>
          </w:rPrChange>
        </w:rPr>
        <w:t>(</w:t>
      </w:r>
      <w:r w:rsidRPr="00A61C22">
        <w:rPr>
          <w:rStyle w:val="BuiltInTok"/>
          <w:lang w:val="fr-FR"/>
          <w:rPrChange w:author="Philippe Cornichet" w:date="2021-08-12T15:19:00Z" w:id="2981">
            <w:rPr>
              <w:rStyle w:val="BuiltInTok"/>
            </w:rPr>
          </w:rPrChange>
        </w:rPr>
        <w:t>__dirname</w:t>
      </w:r>
      <w:r w:rsidRPr="00A61C22">
        <w:rPr>
          <w:rStyle w:val="NormalTok"/>
          <w:lang w:val="fr-FR"/>
          <w:rPrChange w:author="Philippe Cornichet" w:date="2021-08-12T15:19:00Z" w:id="2982">
            <w:rPr>
              <w:rStyle w:val="NormalTok"/>
            </w:rPr>
          </w:rPrChange>
        </w:rPr>
        <w:t xml:space="preserve"> </w:t>
      </w:r>
      <w:r w:rsidRPr="00A61C22">
        <w:rPr>
          <w:rStyle w:val="OperatorTok"/>
          <w:lang w:val="fr-FR"/>
          <w:rPrChange w:author="Philippe Cornichet" w:date="2021-08-12T15:19:00Z" w:id="2983">
            <w:rPr>
              <w:rStyle w:val="OperatorTok"/>
            </w:rPr>
          </w:rPrChange>
        </w:rPr>
        <w:t>+</w:t>
      </w:r>
      <w:r w:rsidRPr="00A61C22">
        <w:rPr>
          <w:rStyle w:val="NormalTok"/>
          <w:lang w:val="fr-FR"/>
          <w:rPrChange w:author="Philippe Cornichet" w:date="2021-08-12T15:19:00Z" w:id="2984">
            <w:rPr>
              <w:rStyle w:val="NormalTok"/>
            </w:rPr>
          </w:rPrChange>
        </w:rPr>
        <w:t xml:space="preserve"> </w:t>
      </w:r>
      <w:r w:rsidRPr="00A61C22">
        <w:rPr>
          <w:rStyle w:val="StringTok"/>
          <w:lang w:val="fr-FR"/>
          <w:rPrChange w:author="Philippe Cornichet" w:date="2021-08-12T15:19:00Z" w:id="2985">
            <w:rPr>
              <w:rStyle w:val="StringTok"/>
            </w:rPr>
          </w:rPrChange>
        </w:rPr>
        <w:t>'/id_rsa_pub.pem'</w:t>
      </w:r>
      <w:r w:rsidRPr="00A61C22">
        <w:rPr>
          <w:rStyle w:val="OperatorTok"/>
          <w:lang w:val="fr-FR"/>
          <w:rPrChange w:author="Philippe Cornichet" w:date="2021-08-12T15:19:00Z" w:id="2986">
            <w:rPr>
              <w:rStyle w:val="OperatorTok"/>
            </w:rPr>
          </w:rPrChange>
        </w:rPr>
        <w:t>,</w:t>
      </w:r>
      <w:r w:rsidRPr="00A61C22">
        <w:rPr>
          <w:rStyle w:val="NormalTok"/>
          <w:lang w:val="fr-FR"/>
          <w:rPrChange w:author="Philippe Cornichet" w:date="2021-08-12T15:19:00Z" w:id="2987">
            <w:rPr>
              <w:rStyle w:val="NormalTok"/>
            </w:rPr>
          </w:rPrChange>
        </w:rPr>
        <w:t xml:space="preserve"> keyPair</w:t>
      </w:r>
      <w:r w:rsidRPr="00A61C22">
        <w:rPr>
          <w:rStyle w:val="OperatorTok"/>
          <w:lang w:val="fr-FR"/>
          <w:rPrChange w:author="Philippe Cornichet" w:date="2021-08-12T15:19:00Z" w:id="2988">
            <w:rPr>
              <w:rStyle w:val="OperatorTok"/>
            </w:rPr>
          </w:rPrChange>
        </w:rPr>
        <w:t>.</w:t>
      </w:r>
      <w:r w:rsidRPr="00A61C22">
        <w:rPr>
          <w:rStyle w:val="AttributeTok"/>
          <w:lang w:val="fr-FR"/>
          <w:rPrChange w:author="Philippe Cornichet" w:date="2021-08-12T15:19:00Z" w:id="2989">
            <w:rPr>
              <w:rStyle w:val="AttributeTok"/>
            </w:rPr>
          </w:rPrChange>
        </w:rPr>
        <w:t>publicKey</w:t>
      </w:r>
      <w:r w:rsidRPr="00A61C22">
        <w:rPr>
          <w:rStyle w:val="NormalTok"/>
          <w:lang w:val="fr-FR"/>
          <w:rPrChange w:author="Philippe Cornichet" w:date="2021-08-12T15:19:00Z" w:id="2990">
            <w:rPr>
              <w:rStyle w:val="NormalTok"/>
            </w:rPr>
          </w:rPrChange>
        </w:rPr>
        <w:t>)</w:t>
      </w:r>
      <w:r w:rsidRPr="00A61C22">
        <w:rPr>
          <w:rStyle w:val="OperatorTok"/>
          <w:lang w:val="fr-FR"/>
          <w:rPrChange w:author="Philippe Cornichet" w:date="2021-08-12T15:19:00Z" w:id="2991">
            <w:rPr>
              <w:rStyle w:val="OperatorTok"/>
            </w:rPr>
          </w:rPrChange>
        </w:rPr>
        <w:t>;</w:t>
      </w:r>
      <w:r w:rsidRPr="00A61C22">
        <w:rPr>
          <w:lang w:val="fr-FR"/>
          <w:rPrChange w:author="Philippe Cornichet" w:date="2021-08-12T15:19:00Z" w:id="2992">
            <w:rPr/>
          </w:rPrChange>
        </w:rPr>
        <w:br/>
      </w:r>
      <w:r w:rsidRPr="00A61C22">
        <w:rPr>
          <w:rStyle w:val="NormalTok"/>
          <w:lang w:val="fr-FR"/>
          <w:rPrChange w:author="Philippe Cornichet" w:date="2021-08-12T15:19:00Z" w:id="2993">
            <w:rPr>
              <w:rStyle w:val="NormalTok"/>
            </w:rPr>
          </w:rPrChange>
        </w:rPr>
        <w:t xml:space="preserve">    </w:t>
      </w:r>
      <w:r w:rsidRPr="00A61C22">
        <w:rPr>
          <w:rStyle w:val="CommentTok"/>
          <w:lang w:val="fr-FR"/>
          <w:rPrChange w:author="Philippe Cornichet" w:date="2021-08-12T15:19:00Z" w:id="2994">
            <w:rPr>
              <w:rStyle w:val="CommentTok"/>
            </w:rPr>
          </w:rPrChange>
        </w:rPr>
        <w:t>// Create the private key file</w:t>
      </w:r>
      <w:r w:rsidRPr="00A61C22">
        <w:rPr>
          <w:lang w:val="fr-FR"/>
          <w:rPrChange w:author="Philippe Cornichet" w:date="2021-08-12T15:19:00Z" w:id="2995">
            <w:rPr/>
          </w:rPrChange>
        </w:rPr>
        <w:br/>
      </w:r>
      <w:r w:rsidRPr="00A61C22">
        <w:rPr>
          <w:rStyle w:val="NormalTok"/>
          <w:lang w:val="fr-FR"/>
          <w:rPrChange w:author="Philippe Cornichet" w:date="2021-08-12T15:19:00Z" w:id="2996">
            <w:rPr>
              <w:rStyle w:val="NormalTok"/>
            </w:rPr>
          </w:rPrChange>
        </w:rPr>
        <w:t xml:space="preserve">    fs</w:t>
      </w:r>
      <w:r w:rsidRPr="00A61C22">
        <w:rPr>
          <w:rStyle w:val="OperatorTok"/>
          <w:lang w:val="fr-FR"/>
          <w:rPrChange w:author="Philippe Cornichet" w:date="2021-08-12T15:19:00Z" w:id="2997">
            <w:rPr>
              <w:rStyle w:val="OperatorTok"/>
            </w:rPr>
          </w:rPrChange>
        </w:rPr>
        <w:t>.</w:t>
      </w:r>
      <w:r w:rsidRPr="00A61C22">
        <w:rPr>
          <w:rStyle w:val="FunctionTok"/>
          <w:lang w:val="fr-FR"/>
          <w:rPrChange w:author="Philippe Cornichet" w:date="2021-08-12T15:19:00Z" w:id="2998">
            <w:rPr>
              <w:rStyle w:val="FunctionTok"/>
            </w:rPr>
          </w:rPrChange>
        </w:rPr>
        <w:t>writeFileSync</w:t>
      </w:r>
      <w:r w:rsidRPr="00A61C22">
        <w:rPr>
          <w:rStyle w:val="NormalTok"/>
          <w:lang w:val="fr-FR"/>
          <w:rPrChange w:author="Philippe Cornichet" w:date="2021-08-12T15:19:00Z" w:id="2999">
            <w:rPr>
              <w:rStyle w:val="NormalTok"/>
            </w:rPr>
          </w:rPrChange>
        </w:rPr>
        <w:t>(</w:t>
      </w:r>
      <w:r w:rsidRPr="00A61C22">
        <w:rPr>
          <w:rStyle w:val="BuiltInTok"/>
          <w:lang w:val="fr-FR"/>
          <w:rPrChange w:author="Philippe Cornichet" w:date="2021-08-12T15:19:00Z" w:id="3000">
            <w:rPr>
              <w:rStyle w:val="BuiltInTok"/>
            </w:rPr>
          </w:rPrChange>
        </w:rPr>
        <w:t>__dirname</w:t>
      </w:r>
      <w:r w:rsidRPr="00A61C22">
        <w:rPr>
          <w:rStyle w:val="NormalTok"/>
          <w:lang w:val="fr-FR"/>
          <w:rPrChange w:author="Philippe Cornichet" w:date="2021-08-12T15:19:00Z" w:id="3001">
            <w:rPr>
              <w:rStyle w:val="NormalTok"/>
            </w:rPr>
          </w:rPrChange>
        </w:rPr>
        <w:t xml:space="preserve"> </w:t>
      </w:r>
      <w:r w:rsidRPr="00A61C22">
        <w:rPr>
          <w:rStyle w:val="OperatorTok"/>
          <w:lang w:val="fr-FR"/>
          <w:rPrChange w:author="Philippe Cornichet" w:date="2021-08-12T15:19:00Z" w:id="3002">
            <w:rPr>
              <w:rStyle w:val="OperatorTok"/>
            </w:rPr>
          </w:rPrChange>
        </w:rPr>
        <w:t>+</w:t>
      </w:r>
      <w:r w:rsidRPr="00A61C22">
        <w:rPr>
          <w:rStyle w:val="NormalTok"/>
          <w:lang w:val="fr-FR"/>
          <w:rPrChange w:author="Philippe Cornichet" w:date="2021-08-12T15:19:00Z" w:id="3003">
            <w:rPr>
              <w:rStyle w:val="NormalTok"/>
            </w:rPr>
          </w:rPrChange>
        </w:rPr>
        <w:t xml:space="preserve"> </w:t>
      </w:r>
      <w:r w:rsidRPr="00A61C22">
        <w:rPr>
          <w:rStyle w:val="StringTok"/>
          <w:lang w:val="fr-FR"/>
          <w:rPrChange w:author="Philippe Cornichet" w:date="2021-08-12T15:19:00Z" w:id="3004">
            <w:rPr>
              <w:rStyle w:val="StringTok"/>
            </w:rPr>
          </w:rPrChange>
        </w:rPr>
        <w:t>'/id_rsa_priv.pem'</w:t>
      </w:r>
      <w:r w:rsidRPr="00A61C22">
        <w:rPr>
          <w:rStyle w:val="OperatorTok"/>
          <w:lang w:val="fr-FR"/>
          <w:rPrChange w:author="Philippe Cornichet" w:date="2021-08-12T15:19:00Z" w:id="3005">
            <w:rPr>
              <w:rStyle w:val="OperatorTok"/>
            </w:rPr>
          </w:rPrChange>
        </w:rPr>
        <w:t>,</w:t>
      </w:r>
      <w:r w:rsidRPr="00A61C22">
        <w:rPr>
          <w:rStyle w:val="NormalTok"/>
          <w:lang w:val="fr-FR"/>
          <w:rPrChange w:author="Philippe Cornichet" w:date="2021-08-12T15:19:00Z" w:id="3006">
            <w:rPr>
              <w:rStyle w:val="NormalTok"/>
            </w:rPr>
          </w:rPrChange>
        </w:rPr>
        <w:t xml:space="preserve"> keyPair</w:t>
      </w:r>
      <w:r w:rsidRPr="00A61C22">
        <w:rPr>
          <w:rStyle w:val="OperatorTok"/>
          <w:lang w:val="fr-FR"/>
          <w:rPrChange w:author="Philippe Cornichet" w:date="2021-08-12T15:19:00Z" w:id="3007">
            <w:rPr>
              <w:rStyle w:val="OperatorTok"/>
            </w:rPr>
          </w:rPrChange>
        </w:rPr>
        <w:t>.</w:t>
      </w:r>
      <w:r w:rsidRPr="00A61C22">
        <w:rPr>
          <w:rStyle w:val="AttributeTok"/>
          <w:lang w:val="fr-FR"/>
          <w:rPrChange w:author="Philippe Cornichet" w:date="2021-08-12T15:19:00Z" w:id="3008">
            <w:rPr>
              <w:rStyle w:val="AttributeTok"/>
            </w:rPr>
          </w:rPrChange>
        </w:rPr>
        <w:t>privateKey</w:t>
      </w:r>
      <w:r w:rsidRPr="00A61C22">
        <w:rPr>
          <w:rStyle w:val="NormalTok"/>
          <w:lang w:val="fr-FR"/>
          <w:rPrChange w:author="Philippe Cornichet" w:date="2021-08-12T15:19:00Z" w:id="3009">
            <w:rPr>
              <w:rStyle w:val="NormalTok"/>
            </w:rPr>
          </w:rPrChange>
        </w:rPr>
        <w:t>)</w:t>
      </w:r>
      <w:r w:rsidRPr="00A61C22">
        <w:rPr>
          <w:rStyle w:val="OperatorTok"/>
          <w:lang w:val="fr-FR"/>
          <w:rPrChange w:author="Philippe Cornichet" w:date="2021-08-12T15:19:00Z" w:id="3010">
            <w:rPr>
              <w:rStyle w:val="OperatorTok"/>
            </w:rPr>
          </w:rPrChange>
        </w:rPr>
        <w:t>;</w:t>
      </w:r>
      <w:r w:rsidRPr="00A61C22">
        <w:rPr>
          <w:lang w:val="fr-FR"/>
          <w:rPrChange w:author="Philippe Cornichet" w:date="2021-08-12T15:19:00Z" w:id="3011">
            <w:rPr/>
          </w:rPrChange>
        </w:rPr>
        <w:br/>
      </w:r>
      <w:r w:rsidRPr="00A61C22">
        <w:rPr>
          <w:rStyle w:val="NormalTok"/>
          <w:lang w:val="fr-FR"/>
          <w:rPrChange w:author="Philippe Cornichet" w:date="2021-08-12T15:19:00Z" w:id="3012">
            <w:rPr>
              <w:rStyle w:val="NormalTok"/>
            </w:rPr>
          </w:rPrChange>
        </w:rPr>
        <w:t>}</w:t>
      </w:r>
    </w:p>
    <w:p w:rsidRPr="00A61C22" w:rsidR="00383E43" w:rsidRDefault="00A61C22" w14:paraId="27033137" w14:textId="79EBBC79">
      <w:pPr>
        <w:pStyle w:val="FirstParagraph"/>
        <w:rPr>
          <w:lang w:val="fr-FR"/>
          <w:rPrChange w:author="Philippe Cornichet" w:date="2021-08-12T15:19:00Z" w:id="902310360">
            <w:rPr/>
          </w:rPrChange>
        </w:rPr>
      </w:pPr>
      <w:r w:rsidRPr="0E197015" w:rsidR="00A61C22">
        <w:rPr>
          <w:lang w:val="fr-FR"/>
          <w:rPrChange w:author="Philippe Cornichet" w:date="2021-08-12T15:19:00Z" w:id="2085766652"/>
        </w:rPr>
        <w:t xml:space="preserve">Il peut donc faire </w:t>
      </w:r>
      <w:del w:author="Tien Thanh Le" w:date="2021-08-13T13:56:35.728Z" w:id="1134188203">
        <w:r w:rsidRPr="0E197015" w:rsidDel="00A61C22">
          <w:rPr>
            <w:lang w:val="fr-FR"/>
            <w:rPrChange w:author="Philippe Cornichet" w:date="2021-08-12T15:19:00Z" w:id="1321642458"/>
          </w:rPr>
          <w:delText>une choses très util</w:delText>
        </w:r>
        <w:r w:rsidRPr="0E197015" w:rsidDel="00A61C22">
          <w:rPr>
            <w:lang w:val="fr-FR"/>
            <w:rPrChange w:author="Philippe Cornichet" w:date="2021-08-12T15:19:00Z" w:id="1331511532"/>
          </w:rPr>
          <w:delText>e</w:delText>
        </w:r>
      </w:del>
      <w:ins w:author="Tien Thanh Le" w:date="2021-08-13T13:56:35.728Z" w:id="319676774">
        <w:r w:rsidRPr="0E197015" w:rsidR="1A0339F1">
          <w:rPr>
            <w:lang w:val="fr-FR"/>
          </w:rPr>
          <w:t>une</w:t>
        </w:r>
        <w:r w:rsidRPr="0E197015" w:rsidR="1A0339F1">
          <w:rPr>
            <w:lang w:val="fr-FR"/>
          </w:rPr>
          <w:t xml:space="preserve"> chose très utile</w:t>
        </w:r>
      </w:ins>
      <w:r w:rsidRPr="0E197015" w:rsidR="00A61C22">
        <w:rPr>
          <w:lang w:val="fr-FR"/>
          <w:rPrChange w:author="Philippe Cornichet" w:date="2021-08-12T15:19:00Z" w:id="287006201"/>
        </w:rPr>
        <w:t xml:space="preserve"> pour notre </w:t>
      </w:r>
      <w:del w:author="Tien Thanh Le" w:date="2021-08-13T13:56:37.625Z" w:id="1877076494">
        <w:r w:rsidRPr="0E197015" w:rsidDel="00A61C22">
          <w:rPr>
            <w:lang w:val="fr-FR"/>
            <w:rPrChange w:author="Philippe Cornichet" w:date="2021-08-12T15:19:00Z" w:id="1923940003"/>
          </w:rPr>
          <w:delText>projet:</w:delText>
        </w:r>
      </w:del>
      <w:ins w:author="Tien Thanh Le" w:date="2021-08-13T13:56:37.627Z" w:id="1848991997">
        <w:r w:rsidRPr="0E197015" w:rsidR="14AFEFBE">
          <w:rPr>
            <w:lang w:val="fr-FR"/>
          </w:rPr>
          <w:t>projet :</w:t>
        </w:r>
      </w:ins>
      <w:r w:rsidRPr="0E197015" w:rsidR="00A61C22">
        <w:rPr>
          <w:lang w:val="fr-FR"/>
          <w:rPrChange w:author="Philippe Cornichet" w:date="2021-08-12T15:19:00Z" w:id="952986786"/>
        </w:rPr>
        <w:t xml:space="preserve"> vérifier les identités avec la signature numérique.</w:t>
      </w:r>
    </w:p>
    <w:p w:rsidRPr="00A61C22" w:rsidR="00383E43" w:rsidRDefault="00A61C22" w14:paraId="4083E4E5" w14:textId="77777777">
      <w:pPr>
        <w:pStyle w:val="SourceCode"/>
        <w:rPr>
          <w:lang w:val="fr-FR"/>
          <w:rPrChange w:author="Philippe Cornichet" w:date="2021-08-12T15:19:00Z" w:id="3017">
            <w:rPr/>
          </w:rPrChange>
        </w:rPr>
      </w:pPr>
      <w:r w:rsidRPr="00A61C22">
        <w:rPr>
          <w:rStyle w:val="VerbatimChar"/>
          <w:lang w:val="fr-FR"/>
          <w:rPrChange w:author="Philippe Cornichet" w:date="2021-08-12T15:19:00Z" w:id="3018">
            <w:rPr>
              <w:rStyle w:val="VerbatimChar"/>
            </w:rPr>
          </w:rPrChange>
        </w:rPr>
        <w:t>\\ Digital signalture</w:t>
      </w:r>
      <w:r w:rsidRPr="00A61C22">
        <w:rPr>
          <w:lang w:val="fr-FR"/>
          <w:rPrChange w:author="Philippe Cornichet" w:date="2021-08-12T15:19:00Z" w:id="3019">
            <w:rPr/>
          </w:rPrChange>
        </w:rPr>
        <w:br/>
      </w:r>
      <w:r w:rsidRPr="00A61C22">
        <w:rPr>
          <w:rStyle w:val="VerbatimChar"/>
          <w:lang w:val="fr-FR"/>
          <w:rPrChange w:author="Philippe Cornichet" w:date="2021-08-12T15:19:00Z" w:id="3020">
            <w:rPr>
              <w:rStyle w:val="VerbatimChar"/>
            </w:rPr>
          </w:rPrChange>
        </w:rPr>
        <w:t>hashMesage = generateHash(message</w:t>
      </w:r>
      <w:proofErr w:type="gramStart"/>
      <w:r w:rsidRPr="00A61C22">
        <w:rPr>
          <w:rStyle w:val="VerbatimChar"/>
          <w:lang w:val="fr-FR"/>
          <w:rPrChange w:author="Philippe Cornichet" w:date="2021-08-12T15:19:00Z" w:id="3021">
            <w:rPr>
              <w:rStyle w:val="VerbatimChar"/>
            </w:rPr>
          </w:rPrChange>
        </w:rPr>
        <w:t>);</w:t>
      </w:r>
      <w:proofErr w:type="gramEnd"/>
      <w:r w:rsidRPr="00A61C22">
        <w:rPr>
          <w:lang w:val="fr-FR"/>
          <w:rPrChange w:author="Philippe Cornichet" w:date="2021-08-12T15:19:00Z" w:id="3022">
            <w:rPr/>
          </w:rPrChange>
        </w:rPr>
        <w:br/>
      </w:r>
      <w:r w:rsidRPr="00A61C22">
        <w:rPr>
          <w:rStyle w:val="VerbatimChar"/>
          <w:lang w:val="fr-FR"/>
          <w:rPrChange w:author="Philippe Cornichet" w:date="2021-08-12T15:19:00Z" w:id="3023">
            <w:rPr>
              <w:rStyle w:val="VerbatimChar"/>
            </w:rPr>
          </w:rPrChange>
        </w:rPr>
        <w:t>encrypt(hashMesage,private_key);</w:t>
      </w:r>
      <w:r w:rsidRPr="00A61C22">
        <w:rPr>
          <w:lang w:val="fr-FR"/>
          <w:rPrChange w:author="Philippe Cornichet" w:date="2021-08-12T15:19:00Z" w:id="3024">
            <w:rPr/>
          </w:rPrChange>
        </w:rPr>
        <w:br/>
      </w:r>
      <w:r w:rsidRPr="00A61C22">
        <w:rPr>
          <w:rStyle w:val="VerbatimChar"/>
          <w:lang w:val="fr-FR"/>
          <w:rPrChange w:author="Philippe Cornichet" w:date="2021-08-12T15:19:00Z" w:id="3025">
            <w:rPr>
              <w:rStyle w:val="VerbatimChar"/>
            </w:rPr>
          </w:rPrChange>
        </w:rPr>
        <w:t>decrypt(hashMesage, public_key);</w:t>
      </w:r>
    </w:p>
    <w:p w:rsidRPr="00A61C22" w:rsidR="00383E43" w:rsidRDefault="00A61C22" w14:paraId="1EF0FDD5" w14:textId="77777777">
      <w:pPr>
        <w:pStyle w:val="Heading4"/>
        <w:rPr>
          <w:lang w:val="fr-FR"/>
          <w:rPrChange w:author="Philippe Cornichet" w:date="2021-08-12T15:19:00Z" w:id="3026">
            <w:rPr/>
          </w:rPrChange>
        </w:rPr>
      </w:pPr>
      <w:bookmarkStart w:name="json-web-token-jwt-1" w:id="3027"/>
      <w:bookmarkEnd w:id="2874"/>
      <w:r w:rsidRPr="00A61C22">
        <w:rPr>
          <w:lang w:val="fr-FR"/>
          <w:rPrChange w:author="Philippe Cornichet" w:date="2021-08-12T15:19:00Z" w:id="3028">
            <w:rPr/>
          </w:rPrChange>
        </w:rPr>
        <w:t>JSon Web Token (JWT)</w:t>
      </w:r>
    </w:p>
    <w:p w:rsidRPr="00A61C22" w:rsidR="00383E43" w:rsidRDefault="00A61C22" w14:paraId="1E46A9A6" w14:textId="77777777">
      <w:pPr>
        <w:pStyle w:val="FirstParagraph"/>
        <w:rPr>
          <w:lang w:val="fr-FR"/>
          <w:rPrChange w:author="Philippe Cornichet" w:date="2021-08-12T15:19:00Z" w:id="3029">
            <w:rPr/>
          </w:rPrChange>
        </w:rPr>
      </w:pPr>
      <w:r w:rsidRPr="00A61C22">
        <w:rPr>
          <w:lang w:val="fr-FR"/>
          <w:rPrChange w:author="Philippe Cornichet" w:date="2021-08-12T15:19:00Z" w:id="3030">
            <w:rPr/>
          </w:rPrChange>
        </w:rPr>
        <w:t>Basé sur le principe de la cryptographie asymétrique, JSON Web Token (JWT) permet l’échange sécurisé de jetons (tokens) entre plusieurs parties.</w:t>
      </w:r>
    </w:p>
    <w:p w:rsidRPr="00A61C22" w:rsidR="00383E43" w:rsidRDefault="00A61C22" w14:paraId="17E713E8" w14:textId="77777777">
      <w:pPr>
        <w:pStyle w:val="CaptionedFigure"/>
        <w:rPr>
          <w:lang w:val="fr-FR"/>
          <w:rPrChange w:author="Philippe Cornichet" w:date="2021-08-12T15:19:00Z" w:id="3031">
            <w:rPr/>
          </w:rPrChange>
        </w:rPr>
      </w:pPr>
      <w:r w:rsidRPr="00A61C22">
        <w:rPr>
          <w:noProof/>
          <w:lang w:val="fr-FR"/>
          <w:rPrChange w:author="Philippe Cornichet" w:date="2021-08-12T15:19:00Z" w:id="3032">
            <w:rPr>
              <w:noProof/>
            </w:rPr>
          </w:rPrChange>
        </w:rPr>
        <w:drawing>
          <wp:inline distT="0" distB="0" distL="0" distR="0" wp14:anchorId="14230BCA" wp14:editId="1F88135C">
            <wp:extent cx="3522222" cy="1799999"/>
            <wp:effectExtent l="0" t="0" r="0" b="0"/>
            <wp:docPr id="26" name="Picture" descr="Exemple un jeton JWT"/>
            <wp:cNvGraphicFramePr/>
            <a:graphic xmlns:a="http://schemas.openxmlformats.org/drawingml/2006/main">
              <a:graphicData uri="http://schemas.openxmlformats.org/drawingml/2006/picture">
                <pic:pic xmlns:pic="http://schemas.openxmlformats.org/drawingml/2006/picture">
                  <pic:nvPicPr>
                    <pic:cNvPr id="0" name="Picture" descr="img/JWT/jwt ex.png"/>
                    <pic:cNvPicPr>
                      <a:picLocks noChangeAspect="1" noChangeArrowheads="1"/>
                    </pic:cNvPicPr>
                  </pic:nvPicPr>
                  <pic:blipFill>
                    <a:blip r:embed="rId32"/>
                    <a:stretch>
                      <a:fillRect/>
                    </a:stretch>
                  </pic:blipFill>
                  <pic:spPr bwMode="auto">
                    <a:xfrm>
                      <a:off x="0" y="0"/>
                      <a:ext cx="3522222" cy="1799999"/>
                    </a:xfrm>
                    <a:prstGeom prst="rect">
                      <a:avLst/>
                    </a:prstGeom>
                    <a:noFill/>
                    <a:ln w="9525">
                      <a:noFill/>
                      <a:headEnd/>
                      <a:tailEnd/>
                    </a:ln>
                  </pic:spPr>
                </pic:pic>
              </a:graphicData>
            </a:graphic>
          </wp:inline>
        </w:drawing>
      </w:r>
    </w:p>
    <w:p w:rsidRPr="00A61C22" w:rsidR="00383E43" w:rsidRDefault="00A61C22" w14:paraId="16F37384" w14:textId="77777777">
      <w:pPr>
        <w:pStyle w:val="ImageCaption"/>
        <w:rPr>
          <w:lang w:val="fr-FR"/>
          <w:rPrChange w:author="Philippe Cornichet" w:date="2021-08-12T15:19:00Z" w:id="3033">
            <w:rPr/>
          </w:rPrChange>
        </w:rPr>
      </w:pPr>
      <w:bookmarkStart w:name="fig20" w:id="3034"/>
      <w:r w:rsidRPr="00A61C22">
        <w:rPr>
          <w:lang w:val="fr-FR"/>
          <w:rPrChange w:author="Philippe Cornichet" w:date="2021-08-12T15:19:00Z" w:id="3035">
            <w:rPr/>
          </w:rPrChange>
        </w:rPr>
        <w:t>Figure </w:t>
      </w:r>
      <w:r w:rsidRPr="00A61C22">
        <w:rPr>
          <w:lang w:val="fr-FR"/>
          <w:rPrChange w:author="Philippe Cornichet" w:date="2021-08-12T15:19:00Z" w:id="3036">
            <w:rPr/>
          </w:rPrChange>
        </w:rPr>
        <w:fldChar w:fldCharType="begin"/>
      </w:r>
      <w:r w:rsidRPr="00A61C22">
        <w:rPr>
          <w:lang w:val="fr-FR"/>
          <w:rPrChange w:author="Philippe Cornichet" w:date="2021-08-12T15:19:00Z" w:id="3037">
            <w:rPr/>
          </w:rPrChange>
        </w:rPr>
        <w:instrText xml:space="preserve">SEQ Figure \* ARABIC </w:instrText>
      </w:r>
      <w:r w:rsidRPr="00A61C22">
        <w:rPr>
          <w:lang w:val="fr-FR"/>
          <w:rPrChange w:author="Philippe Cornichet" w:date="2021-08-12T15:19:00Z" w:id="3038">
            <w:rPr/>
          </w:rPrChange>
        </w:rPr>
        <w:fldChar w:fldCharType="separate"/>
      </w:r>
      <w:r w:rsidRPr="00A61C22">
        <w:rPr>
          <w:lang w:val="fr-FR"/>
          <w:rPrChange w:author="Philippe Cornichet" w:date="2021-08-12T15:19:00Z" w:id="3039">
            <w:rPr/>
          </w:rPrChange>
        </w:rPr>
        <w:t>20</w:t>
      </w:r>
      <w:r w:rsidRPr="00A61C22">
        <w:rPr>
          <w:lang w:val="fr-FR"/>
          <w:rPrChange w:author="Philippe Cornichet" w:date="2021-08-12T15:19:00Z" w:id="3040">
            <w:rPr/>
          </w:rPrChange>
        </w:rPr>
        <w:fldChar w:fldCharType="end"/>
      </w:r>
      <w:r w:rsidRPr="00A61C22">
        <w:rPr>
          <w:lang w:val="fr-FR"/>
          <w:rPrChange w:author="Philippe Cornichet" w:date="2021-08-12T15:19:00Z" w:id="3041">
            <w:rPr/>
          </w:rPrChange>
        </w:rPr>
        <w:t xml:space="preserve">: </w:t>
      </w:r>
      <w:bookmarkEnd w:id="3034"/>
      <w:r w:rsidRPr="00A61C22">
        <w:rPr>
          <w:lang w:val="fr-FR"/>
          <w:rPrChange w:author="Philippe Cornichet" w:date="2021-08-12T15:19:00Z" w:id="3042">
            <w:rPr/>
          </w:rPrChange>
        </w:rPr>
        <w:t>Exemple un jeton JWT</w:t>
      </w:r>
    </w:p>
    <w:p w:rsidRPr="00A61C22" w:rsidR="00383E43" w:rsidRDefault="00A61C22" w14:paraId="14A34654" w14:textId="0782C25D">
      <w:pPr>
        <w:pStyle w:val="BodyText"/>
        <w:rPr>
          <w:lang w:val="fr-FR"/>
          <w:rPrChange w:author="Philippe Cornichet" w:date="2021-08-12T15:19:00Z" w:id="1243686442">
            <w:rPr/>
          </w:rPrChange>
        </w:rPr>
      </w:pPr>
      <w:r w:rsidRPr="0E197015" w:rsidR="00A61C22">
        <w:rPr>
          <w:lang w:val="fr-FR"/>
          <w:rPrChange w:author="Philippe Cornichet" w:date="2021-08-12T15:19:00Z" w:id="1123270643"/>
        </w:rPr>
        <w:t xml:space="preserve">Sous sa forme compacte, les jetons Web JSON se composent de trois parties séparées par des points ".", qui </w:t>
      </w:r>
      <w:del w:author="Tien Thanh Le" w:date="2021-08-13T13:56:40.329Z" w:id="486439434">
        <w:r w:rsidRPr="0E197015" w:rsidDel="00A61C22">
          <w:rPr>
            <w:lang w:val="fr-FR"/>
            <w:rPrChange w:author="Philippe Cornichet" w:date="2021-08-12T15:19:00Z" w:id="577658006"/>
          </w:rPr>
          <w:delText>sont:</w:delText>
        </w:r>
      </w:del>
      <w:ins w:author="Tien Thanh Le" w:date="2021-08-13T13:56:40.33Z" w:id="174643442">
        <w:r w:rsidRPr="0E197015" w:rsidR="33F8BC30">
          <w:rPr>
            <w:lang w:val="fr-FR"/>
          </w:rPr>
          <w:t>sont :</w:t>
        </w:r>
      </w:ins>
    </w:p>
    <w:p w:rsidRPr="00A61C22" w:rsidR="00383E43" w:rsidRDefault="00A61C22" w14:paraId="56CDC0E8" w14:textId="77777777">
      <w:pPr>
        <w:numPr>
          <w:ilvl w:val="0"/>
          <w:numId w:val="14"/>
        </w:numPr>
        <w:rPr>
          <w:lang w:val="fr-FR"/>
          <w:rPrChange w:author="Philippe Cornichet" w:date="2021-08-12T15:19:00Z" w:id="3046">
            <w:rPr/>
          </w:rPrChange>
        </w:rPr>
      </w:pPr>
      <w:r w:rsidRPr="00A61C22">
        <w:rPr>
          <w:lang w:val="fr-FR"/>
          <w:rPrChange w:author="Philippe Cornichet" w:date="2021-08-12T15:19:00Z" w:id="3047">
            <w:rPr/>
          </w:rPrChange>
        </w:rPr>
        <w:t>En-tête (header) se compose généralement de deux parties : le type de jeton, qui est JWT, et l’algorithme de signature utilisé.</w:t>
      </w:r>
    </w:p>
    <w:p w:rsidRPr="00A61C22" w:rsidR="00383E43" w:rsidRDefault="00A61C22" w14:paraId="2E6E6D8F" w14:textId="29F8EB27">
      <w:pPr>
        <w:numPr>
          <w:ilvl w:val="0"/>
          <w:numId w:val="14"/>
        </w:numPr>
        <w:rPr>
          <w:lang w:val="fr-FR"/>
          <w:rPrChange w:author="Philippe Cornichet" w:date="2021-08-12T15:19:00Z" w:id="1204769918">
            <w:rPr/>
          </w:rPrChange>
        </w:rPr>
      </w:pPr>
      <w:r w:rsidRPr="0E197015" w:rsidR="00A61C22">
        <w:rPr>
          <w:lang w:val="fr-FR"/>
          <w:rPrChange w:author="Philippe Cornichet" w:date="2021-08-12T15:19:00Z" w:id="626942401"/>
        </w:rPr>
        <w:t>Charge utile (</w:t>
      </w:r>
      <w:proofErr w:type="spellStart"/>
      <w:r w:rsidRPr="0E197015" w:rsidR="00A61C22">
        <w:rPr>
          <w:lang w:val="fr-FR"/>
          <w:rPrChange w:author="Philippe Cornichet" w:date="2021-08-12T15:19:00Z" w:id="22229311"/>
        </w:rPr>
        <w:t>payload</w:t>
      </w:r>
      <w:proofErr w:type="spellEnd"/>
      <w:r w:rsidRPr="0E197015" w:rsidR="00A61C22">
        <w:rPr>
          <w:lang w:val="fr-FR"/>
          <w:rPrChange w:author="Philippe Cornichet" w:date="2021-08-12T15:19:00Z" w:id="1721858200"/>
        </w:rPr>
        <w:t xml:space="preserve">) représente les informations embarquées. Dans notre cas, cette charge utile contiendra 3 </w:t>
      </w:r>
      <w:del w:author="Tien Thanh Le" w:date="2021-08-13T13:56:42.501Z" w:id="643096566">
        <w:r w:rsidRPr="0E197015" w:rsidDel="00A61C22">
          <w:rPr>
            <w:lang w:val="fr-FR"/>
            <w:rPrChange w:author="Philippe Cornichet" w:date="2021-08-12T15:19:00Z" w:id="1600621974"/>
          </w:rPr>
          <w:delText>informations:</w:delText>
        </w:r>
      </w:del>
      <w:ins w:author="Tien Thanh Le" w:date="2021-08-13T13:56:42.501Z" w:id="2120296251">
        <w:r w:rsidRPr="0E197015" w:rsidR="4216B3B7">
          <w:rPr>
            <w:lang w:val="fr-FR"/>
          </w:rPr>
          <w:t>informations :</w:t>
        </w:r>
      </w:ins>
      <w:r w:rsidRPr="0E197015" w:rsidR="00A61C22">
        <w:rPr>
          <w:lang w:val="fr-FR"/>
          <w:rPrChange w:author="Philippe Cornichet" w:date="2021-08-12T15:19:00Z" w:id="956570412"/>
        </w:rPr>
        <w:t xml:space="preserve"> </w:t>
      </w:r>
      <w:proofErr w:type="spellStart"/>
      <w:r w:rsidRPr="0E197015" w:rsidR="00A61C22">
        <w:rPr>
          <w:lang w:val="fr-FR"/>
          <w:rPrChange w:author="Philippe Cornichet" w:date="2021-08-12T15:19:00Z" w:id="2126619380"/>
        </w:rPr>
        <w:t>sub</w:t>
      </w:r>
      <w:proofErr w:type="spellEnd"/>
      <w:r w:rsidRPr="0E197015" w:rsidR="00A61C22">
        <w:rPr>
          <w:lang w:val="fr-FR"/>
          <w:rPrChange w:author="Philippe Cornichet" w:date="2021-08-12T15:19:00Z" w:id="451078997"/>
        </w:rPr>
        <w:t xml:space="preserve"> est un identifiant, le nom d’utilisateur et </w:t>
      </w:r>
      <w:proofErr w:type="spellStart"/>
      <w:r w:rsidRPr="0E197015" w:rsidR="00A61C22">
        <w:rPr>
          <w:lang w:val="fr-FR"/>
          <w:rPrChange w:author="Philippe Cornichet" w:date="2021-08-12T15:19:00Z" w:id="173997740"/>
        </w:rPr>
        <w:t>iat</w:t>
      </w:r>
      <w:proofErr w:type="spellEnd"/>
      <w:r w:rsidRPr="0E197015" w:rsidR="00A61C22">
        <w:rPr>
          <w:lang w:val="fr-FR"/>
          <w:rPrChange w:author="Philippe Cornichet" w:date="2021-08-12T15:19:00Z" w:id="1418783210"/>
        </w:rPr>
        <w:t xml:space="preserve"> signifie "issue à".</w:t>
      </w:r>
    </w:p>
    <w:p w:rsidRPr="00A61C22" w:rsidR="00383E43" w:rsidRDefault="00A61C22" w14:paraId="5D6DC24A" w14:textId="2418B2BE">
      <w:pPr>
        <w:numPr>
          <w:ilvl w:val="0"/>
          <w:numId w:val="14"/>
        </w:numPr>
        <w:rPr>
          <w:lang w:val="fr-FR"/>
          <w:rPrChange w:author="Philippe Cornichet" w:date="2021-08-12T15:19:00Z" w:id="407952328">
            <w:rPr/>
          </w:rPrChange>
        </w:rPr>
      </w:pPr>
      <w:r w:rsidRPr="0E197015" w:rsidR="00A61C22">
        <w:rPr>
          <w:lang w:val="fr-FR"/>
          <w:rPrChange w:author="Philippe Cornichet" w:date="2021-08-12T15:19:00Z" w:id="1659478112"/>
        </w:rPr>
        <w:t xml:space="preserve">Signature </w:t>
      </w:r>
      <w:del w:author="Tien Thanh Le" w:date="2021-08-13T13:56:43.918Z" w:id="111810427">
        <w:r w:rsidRPr="0E197015" w:rsidDel="00A61C22">
          <w:rPr>
            <w:lang w:val="fr-FR"/>
            <w:rPrChange w:author="Philippe Cornichet" w:date="2021-08-12T15:19:00Z" w:id="17217750"/>
          </w:rPr>
          <w:delText>numérique(</w:delText>
        </w:r>
      </w:del>
      <w:ins w:author="Tien Thanh Le" w:date="2021-08-13T13:56:43.918Z" w:id="1860953386">
        <w:r w:rsidRPr="0E197015" w:rsidR="14C4D816">
          <w:rPr>
            <w:lang w:val="fr-FR"/>
          </w:rPr>
          <w:t>numérique (</w:t>
        </w:r>
      </w:ins>
      <w:r w:rsidRPr="0E197015" w:rsidR="00A61C22">
        <w:rPr>
          <w:lang w:val="fr-FR"/>
          <w:rPrChange w:author="Philippe Cornichet" w:date="2021-08-12T15:19:00Z" w:id="1725908088"/>
        </w:rPr>
        <w:t>Signature) est utilisée pour vérifier que le message n’a pas été modifié en cours de route et, dans le cas de jetons signés avec une clé privée, elle peut également vérifier que l’expéditeur du JWT est bien celui qu’il prétend être.</w:t>
      </w:r>
    </w:p>
    <w:p w:rsidRPr="00A61C22" w:rsidR="00383E43" w:rsidRDefault="00A61C22" w14:paraId="56C38BB0" w14:textId="77777777">
      <w:pPr>
        <w:pStyle w:val="Heading4"/>
        <w:rPr>
          <w:lang w:val="fr-FR"/>
          <w:rPrChange w:author="Philippe Cornichet" w:date="2021-08-12T15:19:00Z" w:id="3056">
            <w:rPr/>
          </w:rPrChange>
        </w:rPr>
      </w:pPr>
      <w:bookmarkStart w:name="workflow-dauthentification-jwt" w:id="3057"/>
      <w:bookmarkEnd w:id="3027"/>
      <w:r w:rsidRPr="00A61C22">
        <w:rPr>
          <w:lang w:val="fr-FR"/>
          <w:rPrChange w:author="Philippe Cornichet" w:date="2021-08-12T15:19:00Z" w:id="3058">
            <w:rPr/>
          </w:rPrChange>
        </w:rPr>
        <w:t>Workflow d’authentification JWT</w:t>
      </w:r>
    </w:p>
    <w:p w:rsidRPr="00A61C22" w:rsidR="00383E43" w:rsidRDefault="00A61C22" w14:paraId="26D2D3FA" w14:textId="5A324182">
      <w:pPr>
        <w:pStyle w:val="FirstParagraph"/>
        <w:rPr>
          <w:lang w:val="fr-FR"/>
          <w:rPrChange w:author="Philippe Cornichet" w:date="2021-08-12T15:19:00Z" w:id="1837489407">
            <w:rPr/>
          </w:rPrChange>
        </w:rPr>
      </w:pPr>
      <w:r>
        <w:br/>
      </w:r>
      <w:r w:rsidRPr="0E197015" w:rsidR="00A61C22">
        <w:rPr>
          <w:lang w:val="fr-FR"/>
          <w:rPrChange w:author="Philippe Cornichet" w:date="2021-08-12T15:19:00Z" w:id="1954000107"/>
        </w:rPr>
        <w:t xml:space="preserve">Avec toutes les informations ci-dessus, voici comment </w:t>
      </w:r>
      <w:proofErr w:type="spellStart"/>
      <w:r w:rsidRPr="0E197015" w:rsidR="00A61C22">
        <w:rPr>
          <w:lang w:val="fr-FR"/>
          <w:rPrChange w:author="Philippe Cornichet" w:date="2021-08-12T15:19:00Z" w:id="267751311"/>
        </w:rPr>
        <w:t>jwt</w:t>
      </w:r>
      <w:proofErr w:type="spellEnd"/>
      <w:r w:rsidRPr="0E197015" w:rsidR="00A61C22">
        <w:rPr>
          <w:lang w:val="fr-FR"/>
          <w:rPrChange w:author="Philippe Cornichet" w:date="2021-08-12T15:19:00Z" w:id="1150472637"/>
        </w:rPr>
        <w:t xml:space="preserve"> s’intègre dans notre processus </w:t>
      </w:r>
      <w:del w:author="Tien Thanh Le" w:date="2021-08-13T13:56:47.776Z" w:id="1291062815">
        <w:r w:rsidRPr="0E197015" w:rsidDel="00A61C22">
          <w:rPr>
            <w:lang w:val="fr-FR"/>
            <w:rPrChange w:author="Philippe Cornichet" w:date="2021-08-12T15:19:00Z" w:id="1259806521"/>
          </w:rPr>
          <w:delText>d’authentification:</w:delText>
        </w:r>
      </w:del>
      <w:ins w:author="Tien Thanh Le" w:date="2021-08-13T13:56:47.777Z" w:id="2015774862">
        <w:r w:rsidRPr="0E197015" w:rsidR="0DA6A7D2">
          <w:rPr>
            <w:lang w:val="fr-FR"/>
          </w:rPr>
          <w:t>d’authentification :</w:t>
        </w:r>
      </w:ins>
      <w:r>
        <w:br/>
      </w:r>
      <w:r w:rsidRPr="0E197015" w:rsidR="00A61C22">
        <w:rPr>
          <w:lang w:val="fr-FR"/>
          <w:rPrChange w:author="Philippe Cornichet" w:date="2021-08-12T15:19:00Z" w:id="1315359564"/>
        </w:rPr>
        <w:t>L’utilisateur se connecte d’abord avec son nom d’utilisateur et son mot de passe, le serveur vérifiera ensuite si ces informations d’identification sont valides. Si vrai, le serveur créera un JWT, le signera avec la clé privée du serveur et enverra ce JWT à l’utilisateur. L’utilisateur conservera ce JWT dans le stockage local du navigateur, puis attachera ce JWT à toute demande de route protégée. Après avoir reçu ce JWT de l’utilisateur, le serveur le vérifie ensuite avec la clé publique. Si le JWT réussit ce processus, l’utilisateur sera autorisé à accéder à cette route.</w:t>
      </w:r>
    </w:p>
    <w:p w:rsidRPr="00A61C22" w:rsidR="00383E43" w:rsidRDefault="00A61C22" w14:paraId="011AED06" w14:textId="77777777">
      <w:pPr>
        <w:pStyle w:val="Heading4"/>
        <w:rPr>
          <w:lang w:val="fr-FR"/>
          <w:rPrChange w:author="Philippe Cornichet" w:date="2021-08-12T15:19:00Z" w:id="3063">
            <w:rPr/>
          </w:rPrChange>
        </w:rPr>
      </w:pPr>
      <w:bookmarkStart w:name="stratégie-passport-jwt" w:id="3064"/>
      <w:bookmarkEnd w:id="3057"/>
      <w:r w:rsidRPr="00A61C22">
        <w:rPr>
          <w:lang w:val="fr-FR"/>
          <w:rPrChange w:author="Philippe Cornichet" w:date="2021-08-12T15:19:00Z" w:id="3065">
            <w:rPr/>
          </w:rPrChange>
        </w:rPr>
        <w:t>Stratégie passport-jwt</w:t>
      </w:r>
    </w:p>
    <w:p w:rsidRPr="00A61C22" w:rsidR="00383E43" w:rsidRDefault="00A61C22" w14:paraId="0103B26F" w14:textId="77777777">
      <w:pPr>
        <w:pStyle w:val="FirstParagraph"/>
        <w:rPr>
          <w:lang w:val="fr-FR"/>
          <w:rPrChange w:author="Philippe Cornichet" w:date="2021-08-12T15:19:00Z" w:id="3066">
            <w:rPr/>
          </w:rPrChange>
        </w:rPr>
      </w:pPr>
      <w:r w:rsidRPr="00A61C22">
        <w:rPr>
          <w:lang w:val="fr-FR"/>
          <w:rPrChange w:author="Philippe Cornichet" w:date="2021-08-12T15:19:00Z" w:id="3067">
            <w:rPr/>
          </w:rPrChange>
        </w:rPr>
        <w:t xml:space="preserve">Comme pour toute stratégie que j’ai présentée auparavant, nous devons d’abord mettre en place la stratégie </w:t>
      </w:r>
      <w:proofErr w:type="gramStart"/>
      <w:r w:rsidRPr="00A61C22">
        <w:rPr>
          <w:lang w:val="fr-FR"/>
          <w:rPrChange w:author="Philippe Cornichet" w:date="2021-08-12T15:19:00Z" w:id="3068">
            <w:rPr/>
          </w:rPrChange>
        </w:rPr>
        <w:t>JwtStrategy(</w:t>
      </w:r>
      <w:proofErr w:type="gramEnd"/>
      <w:r w:rsidRPr="00A61C22">
        <w:rPr>
          <w:lang w:val="fr-FR"/>
          <w:rPrChange w:author="Philippe Cornichet" w:date="2021-08-12T15:19:00Z" w:id="3069">
            <w:rPr/>
          </w:rPrChange>
        </w:rPr>
        <w:t>opt, &lt; fonction callback&gt;),</w:t>
      </w:r>
    </w:p>
    <w:p w:rsidRPr="00A61C22" w:rsidR="00383E43" w:rsidRDefault="00A61C22" w14:paraId="05E10919" w14:textId="77777777">
      <w:pPr>
        <w:pStyle w:val="BodyText"/>
        <w:rPr>
          <w:lang w:val="fr-FR"/>
          <w:rPrChange w:author="Philippe Cornichet" w:date="2021-08-12T15:19:00Z" w:id="3070">
            <w:rPr/>
          </w:rPrChange>
        </w:rPr>
      </w:pPr>
      <w:r w:rsidRPr="00A61C22">
        <w:rPr>
          <w:lang w:val="fr-FR"/>
          <w:rPrChange w:author="Philippe Cornichet" w:date="2021-08-12T15:19:00Z" w:id="3071">
            <w:rPr/>
          </w:rPrChange>
        </w:rPr>
        <w:t>Dans les options, je passe le jeton de l’en-tête lorsque l’utilisateur l’envoie dans sa demande d’authentification, puis je le vérifierai avec la clé publique avec l’algorithme RS256.</w:t>
      </w:r>
    </w:p>
    <w:p w:rsidRPr="00A61C22" w:rsidR="00383E43" w:rsidRDefault="00A61C22" w14:paraId="2526A89C" w14:textId="77777777">
      <w:pPr>
        <w:pStyle w:val="SourceCode"/>
        <w:rPr>
          <w:lang w:val="fr-FR"/>
          <w:rPrChange w:author="Philippe Cornichet" w:date="2021-08-12T15:19:00Z" w:id="3072">
            <w:rPr/>
          </w:rPrChange>
        </w:rPr>
      </w:pPr>
      <w:r w:rsidRPr="00A61C22">
        <w:rPr>
          <w:rStyle w:val="CommentTok"/>
          <w:lang w:val="fr-FR"/>
          <w:rPrChange w:author="Philippe Cornichet" w:date="2021-08-12T15:19:00Z" w:id="3073">
            <w:rPr>
              <w:rStyle w:val="CommentTok"/>
            </w:rPr>
          </w:rPrChange>
        </w:rPr>
        <w:t>//config/passport-setup.js - Options</w:t>
      </w:r>
      <w:r w:rsidRPr="00A61C22">
        <w:rPr>
          <w:lang w:val="fr-FR"/>
          <w:rPrChange w:author="Philippe Cornichet" w:date="2021-08-12T15:19:00Z" w:id="3074">
            <w:rPr/>
          </w:rPrChange>
        </w:rPr>
        <w:br/>
      </w:r>
      <w:r w:rsidRPr="00A61C22">
        <w:rPr>
          <w:lang w:val="fr-FR"/>
          <w:rPrChange w:author="Philippe Cornichet" w:date="2021-08-12T15:19:00Z" w:id="3075">
            <w:rPr/>
          </w:rPrChange>
        </w:rPr>
        <w:br/>
      </w:r>
      <w:r w:rsidRPr="00A61C22">
        <w:rPr>
          <w:rStyle w:val="KeywordTok"/>
          <w:lang w:val="fr-FR"/>
          <w:rPrChange w:author="Philippe Cornichet" w:date="2021-08-12T15:19:00Z" w:id="3076">
            <w:rPr>
              <w:rStyle w:val="KeywordTok"/>
            </w:rPr>
          </w:rPrChange>
        </w:rPr>
        <w:t>const</w:t>
      </w:r>
      <w:r w:rsidRPr="00A61C22">
        <w:rPr>
          <w:rStyle w:val="NormalTok"/>
          <w:lang w:val="fr-FR"/>
          <w:rPrChange w:author="Philippe Cornichet" w:date="2021-08-12T15:19:00Z" w:id="3077">
            <w:rPr>
              <w:rStyle w:val="NormalTok"/>
            </w:rPr>
          </w:rPrChange>
        </w:rPr>
        <w:t xml:space="preserve"> opts </w:t>
      </w:r>
      <w:r w:rsidRPr="00A61C22">
        <w:rPr>
          <w:rStyle w:val="OperatorTok"/>
          <w:lang w:val="fr-FR"/>
          <w:rPrChange w:author="Philippe Cornichet" w:date="2021-08-12T15:19:00Z" w:id="3078">
            <w:rPr>
              <w:rStyle w:val="OperatorTok"/>
            </w:rPr>
          </w:rPrChange>
        </w:rPr>
        <w:t>=</w:t>
      </w:r>
      <w:r w:rsidRPr="00A61C22">
        <w:rPr>
          <w:rStyle w:val="NormalTok"/>
          <w:lang w:val="fr-FR"/>
          <w:rPrChange w:author="Philippe Cornichet" w:date="2021-08-12T15:19:00Z" w:id="3079">
            <w:rPr>
              <w:rStyle w:val="NormalTok"/>
            </w:rPr>
          </w:rPrChange>
        </w:rPr>
        <w:t xml:space="preserve"> {</w:t>
      </w:r>
      <w:r w:rsidRPr="00A61C22">
        <w:rPr>
          <w:lang w:val="fr-FR"/>
          <w:rPrChange w:author="Philippe Cornichet" w:date="2021-08-12T15:19:00Z" w:id="3080">
            <w:rPr/>
          </w:rPrChange>
        </w:rPr>
        <w:br/>
      </w:r>
      <w:r w:rsidRPr="00A61C22">
        <w:rPr>
          <w:rStyle w:val="NormalTok"/>
          <w:lang w:val="fr-FR"/>
          <w:rPrChange w:author="Philippe Cornichet" w:date="2021-08-12T15:19:00Z" w:id="3081">
            <w:rPr>
              <w:rStyle w:val="NormalTok"/>
            </w:rPr>
          </w:rPrChange>
        </w:rPr>
        <w:t xml:space="preserve">  </w:t>
      </w:r>
      <w:r w:rsidRPr="00A61C22">
        <w:rPr>
          <w:rStyle w:val="DataTypeTok"/>
          <w:lang w:val="fr-FR"/>
          <w:rPrChange w:author="Philippe Cornichet" w:date="2021-08-12T15:19:00Z" w:id="3082">
            <w:rPr>
              <w:rStyle w:val="DataTypeTok"/>
            </w:rPr>
          </w:rPrChange>
        </w:rPr>
        <w:t>jwtFromRequest</w:t>
      </w:r>
      <w:r w:rsidRPr="00A61C22">
        <w:rPr>
          <w:rStyle w:val="OperatorTok"/>
          <w:lang w:val="fr-FR"/>
          <w:rPrChange w:author="Philippe Cornichet" w:date="2021-08-12T15:19:00Z" w:id="3083">
            <w:rPr>
              <w:rStyle w:val="OperatorTok"/>
            </w:rPr>
          </w:rPrChange>
        </w:rPr>
        <w:t>:</w:t>
      </w:r>
      <w:r w:rsidRPr="00A61C22">
        <w:rPr>
          <w:rStyle w:val="NormalTok"/>
          <w:lang w:val="fr-FR"/>
          <w:rPrChange w:author="Philippe Cornichet" w:date="2021-08-12T15:19:00Z" w:id="3084">
            <w:rPr>
              <w:rStyle w:val="NormalTok"/>
            </w:rPr>
          </w:rPrChange>
        </w:rPr>
        <w:t xml:space="preserve"> ExtractJwt</w:t>
      </w:r>
      <w:r w:rsidRPr="00A61C22">
        <w:rPr>
          <w:rStyle w:val="OperatorTok"/>
          <w:lang w:val="fr-FR"/>
          <w:rPrChange w:author="Philippe Cornichet" w:date="2021-08-12T15:19:00Z" w:id="3085">
            <w:rPr>
              <w:rStyle w:val="OperatorTok"/>
            </w:rPr>
          </w:rPrChange>
        </w:rPr>
        <w:t>.</w:t>
      </w:r>
      <w:r w:rsidRPr="00A61C22">
        <w:rPr>
          <w:rStyle w:val="FunctionTok"/>
          <w:lang w:val="fr-FR"/>
          <w:rPrChange w:author="Philippe Cornichet" w:date="2021-08-12T15:19:00Z" w:id="3086">
            <w:rPr>
              <w:rStyle w:val="FunctionTok"/>
            </w:rPr>
          </w:rPrChange>
        </w:rPr>
        <w:t>fromAuthHeaderAsBearerToken</w:t>
      </w:r>
      <w:r w:rsidRPr="00A61C22">
        <w:rPr>
          <w:rStyle w:val="NormalTok"/>
          <w:lang w:val="fr-FR"/>
          <w:rPrChange w:author="Philippe Cornichet" w:date="2021-08-12T15:19:00Z" w:id="3087">
            <w:rPr>
              <w:rStyle w:val="NormalTok"/>
            </w:rPr>
          </w:rPrChange>
        </w:rPr>
        <w:t>()</w:t>
      </w:r>
      <w:r w:rsidRPr="00A61C22">
        <w:rPr>
          <w:rStyle w:val="OperatorTok"/>
          <w:lang w:val="fr-FR"/>
          <w:rPrChange w:author="Philippe Cornichet" w:date="2021-08-12T15:19:00Z" w:id="3088">
            <w:rPr>
              <w:rStyle w:val="OperatorTok"/>
            </w:rPr>
          </w:rPrChange>
        </w:rPr>
        <w:t>,</w:t>
      </w:r>
      <w:r w:rsidRPr="00A61C22">
        <w:rPr>
          <w:lang w:val="fr-FR"/>
          <w:rPrChange w:author="Philippe Cornichet" w:date="2021-08-12T15:19:00Z" w:id="3089">
            <w:rPr/>
          </w:rPrChange>
        </w:rPr>
        <w:br/>
      </w:r>
      <w:r w:rsidRPr="00A61C22">
        <w:rPr>
          <w:rStyle w:val="NormalTok"/>
          <w:lang w:val="fr-FR"/>
          <w:rPrChange w:author="Philippe Cornichet" w:date="2021-08-12T15:19:00Z" w:id="3090">
            <w:rPr>
              <w:rStyle w:val="NormalTok"/>
            </w:rPr>
          </w:rPrChange>
        </w:rPr>
        <w:t xml:space="preserve">  </w:t>
      </w:r>
      <w:r w:rsidRPr="00A61C22">
        <w:rPr>
          <w:rStyle w:val="DataTypeTok"/>
          <w:lang w:val="fr-FR"/>
          <w:rPrChange w:author="Philippe Cornichet" w:date="2021-08-12T15:19:00Z" w:id="3091">
            <w:rPr>
              <w:rStyle w:val="DataTypeTok"/>
            </w:rPr>
          </w:rPrChange>
        </w:rPr>
        <w:t>secretOrKey</w:t>
      </w:r>
      <w:r w:rsidRPr="00A61C22">
        <w:rPr>
          <w:rStyle w:val="OperatorTok"/>
          <w:lang w:val="fr-FR"/>
          <w:rPrChange w:author="Philippe Cornichet" w:date="2021-08-12T15:19:00Z" w:id="3092">
            <w:rPr>
              <w:rStyle w:val="OperatorTok"/>
            </w:rPr>
          </w:rPrChange>
        </w:rPr>
        <w:t>:</w:t>
      </w:r>
      <w:r w:rsidRPr="00A61C22">
        <w:rPr>
          <w:rStyle w:val="NormalTok"/>
          <w:lang w:val="fr-FR"/>
          <w:rPrChange w:author="Philippe Cornichet" w:date="2021-08-12T15:19:00Z" w:id="3093">
            <w:rPr>
              <w:rStyle w:val="NormalTok"/>
            </w:rPr>
          </w:rPrChange>
        </w:rPr>
        <w:t xml:space="preserve"> PUB_KEY</w:t>
      </w:r>
      <w:r w:rsidRPr="00A61C22">
        <w:rPr>
          <w:rStyle w:val="OperatorTok"/>
          <w:lang w:val="fr-FR"/>
          <w:rPrChange w:author="Philippe Cornichet" w:date="2021-08-12T15:19:00Z" w:id="3094">
            <w:rPr>
              <w:rStyle w:val="OperatorTok"/>
            </w:rPr>
          </w:rPrChange>
        </w:rPr>
        <w:t>,</w:t>
      </w:r>
      <w:r w:rsidRPr="00A61C22">
        <w:rPr>
          <w:lang w:val="fr-FR"/>
          <w:rPrChange w:author="Philippe Cornichet" w:date="2021-08-12T15:19:00Z" w:id="3095">
            <w:rPr/>
          </w:rPrChange>
        </w:rPr>
        <w:br/>
      </w:r>
      <w:r w:rsidRPr="00A61C22">
        <w:rPr>
          <w:rStyle w:val="NormalTok"/>
          <w:lang w:val="fr-FR"/>
          <w:rPrChange w:author="Philippe Cornichet" w:date="2021-08-12T15:19:00Z" w:id="3096">
            <w:rPr>
              <w:rStyle w:val="NormalTok"/>
            </w:rPr>
          </w:rPrChange>
        </w:rPr>
        <w:t xml:space="preserve">  </w:t>
      </w:r>
      <w:r w:rsidRPr="00A61C22">
        <w:rPr>
          <w:rStyle w:val="DataTypeTok"/>
          <w:lang w:val="fr-FR"/>
          <w:rPrChange w:author="Philippe Cornichet" w:date="2021-08-12T15:19:00Z" w:id="3097">
            <w:rPr>
              <w:rStyle w:val="DataTypeTok"/>
            </w:rPr>
          </w:rPrChange>
        </w:rPr>
        <w:t>algorithms</w:t>
      </w:r>
      <w:r w:rsidRPr="00A61C22">
        <w:rPr>
          <w:rStyle w:val="OperatorTok"/>
          <w:lang w:val="fr-FR"/>
          <w:rPrChange w:author="Philippe Cornichet" w:date="2021-08-12T15:19:00Z" w:id="3098">
            <w:rPr>
              <w:rStyle w:val="OperatorTok"/>
            </w:rPr>
          </w:rPrChange>
        </w:rPr>
        <w:t>:</w:t>
      </w:r>
      <w:r w:rsidRPr="00A61C22">
        <w:rPr>
          <w:rStyle w:val="NormalTok"/>
          <w:lang w:val="fr-FR"/>
          <w:rPrChange w:author="Philippe Cornichet" w:date="2021-08-12T15:19:00Z" w:id="3099">
            <w:rPr>
              <w:rStyle w:val="NormalTok"/>
            </w:rPr>
          </w:rPrChange>
        </w:rPr>
        <w:t xml:space="preserve"> [</w:t>
      </w:r>
      <w:r w:rsidRPr="00A61C22">
        <w:rPr>
          <w:rStyle w:val="StringTok"/>
          <w:lang w:val="fr-FR"/>
          <w:rPrChange w:author="Philippe Cornichet" w:date="2021-08-12T15:19:00Z" w:id="3100">
            <w:rPr>
              <w:rStyle w:val="StringTok"/>
            </w:rPr>
          </w:rPrChange>
        </w:rPr>
        <w:t>'RS256'</w:t>
      </w:r>
      <w:r w:rsidRPr="00A61C22">
        <w:rPr>
          <w:rStyle w:val="NormalTok"/>
          <w:lang w:val="fr-FR"/>
          <w:rPrChange w:author="Philippe Cornichet" w:date="2021-08-12T15:19:00Z" w:id="3101">
            <w:rPr>
              <w:rStyle w:val="NormalTok"/>
            </w:rPr>
          </w:rPrChange>
        </w:rPr>
        <w:t>]</w:t>
      </w:r>
      <w:r w:rsidRPr="00A61C22">
        <w:rPr>
          <w:rStyle w:val="OperatorTok"/>
          <w:lang w:val="fr-FR"/>
          <w:rPrChange w:author="Philippe Cornichet" w:date="2021-08-12T15:19:00Z" w:id="3102">
            <w:rPr>
              <w:rStyle w:val="OperatorTok"/>
            </w:rPr>
          </w:rPrChange>
        </w:rPr>
        <w:t>,</w:t>
      </w:r>
      <w:r w:rsidRPr="00A61C22">
        <w:rPr>
          <w:lang w:val="fr-FR"/>
          <w:rPrChange w:author="Philippe Cornichet" w:date="2021-08-12T15:19:00Z" w:id="3103">
            <w:rPr/>
          </w:rPrChange>
        </w:rPr>
        <w:br/>
      </w:r>
      <w:proofErr w:type="gramStart"/>
      <w:r w:rsidRPr="00A61C22">
        <w:rPr>
          <w:rStyle w:val="NormalTok"/>
          <w:lang w:val="fr-FR"/>
          <w:rPrChange w:author="Philippe Cornichet" w:date="2021-08-12T15:19:00Z" w:id="3104">
            <w:rPr>
              <w:rStyle w:val="NormalTok"/>
            </w:rPr>
          </w:rPrChange>
        </w:rPr>
        <w:t>}</w:t>
      </w:r>
      <w:r w:rsidRPr="00A61C22">
        <w:rPr>
          <w:rStyle w:val="OperatorTok"/>
          <w:lang w:val="fr-FR"/>
          <w:rPrChange w:author="Philippe Cornichet" w:date="2021-08-12T15:19:00Z" w:id="3105">
            <w:rPr>
              <w:rStyle w:val="OperatorTok"/>
            </w:rPr>
          </w:rPrChange>
        </w:rPr>
        <w:t>;</w:t>
      </w:r>
      <w:proofErr w:type="gramEnd"/>
    </w:p>
    <w:p w:rsidRPr="00A61C22" w:rsidR="00383E43" w:rsidRDefault="00A61C22" w14:paraId="571F2D6D" w14:textId="77777777">
      <w:pPr>
        <w:pStyle w:val="FirstParagraph"/>
        <w:rPr>
          <w:lang w:val="fr-FR"/>
          <w:rPrChange w:author="Philippe Cornichet" w:date="2021-08-12T15:19:00Z" w:id="3106">
            <w:rPr/>
          </w:rPrChange>
        </w:rPr>
      </w:pPr>
      <w:r w:rsidRPr="00A61C22">
        <w:rPr>
          <w:lang w:val="fr-FR"/>
          <w:rPrChange w:author="Philippe Cornichet" w:date="2021-08-12T15:19:00Z" w:id="3107">
            <w:rPr/>
          </w:rPrChange>
        </w:rPr>
        <w:t>Et dans la fonction de rappel, lorsque je récupère l’identifiant de la charge utile dans le JWT, je vais rechercher dans la base de données utilisateur en fonction de cet identifiant.</w:t>
      </w:r>
    </w:p>
    <w:p w:rsidRPr="00A61C22" w:rsidR="00383E43" w:rsidRDefault="00A61C22" w14:paraId="621E9DA4" w14:textId="77777777">
      <w:pPr>
        <w:pStyle w:val="SourceCode"/>
        <w:rPr>
          <w:lang w:val="fr-FR"/>
          <w:rPrChange w:author="Philippe Cornichet" w:date="2021-08-12T15:19:00Z" w:id="3108">
            <w:rPr/>
          </w:rPrChange>
        </w:rPr>
      </w:pPr>
      <w:r w:rsidRPr="00A61C22">
        <w:rPr>
          <w:rStyle w:val="CommentTok"/>
          <w:lang w:val="fr-FR"/>
          <w:rPrChange w:author="Philippe Cornichet" w:date="2021-08-12T15:19:00Z" w:id="3109">
            <w:rPr>
              <w:rStyle w:val="CommentTok"/>
            </w:rPr>
          </w:rPrChange>
        </w:rPr>
        <w:t>//config/passport-setup.js - callback function</w:t>
      </w:r>
      <w:r w:rsidRPr="00A61C22">
        <w:rPr>
          <w:lang w:val="fr-FR"/>
          <w:rPrChange w:author="Philippe Cornichet" w:date="2021-08-12T15:19:00Z" w:id="3110">
            <w:rPr/>
          </w:rPrChange>
        </w:rPr>
        <w:br/>
      </w:r>
      <w:r w:rsidRPr="00A61C22">
        <w:rPr>
          <w:lang w:val="fr-FR"/>
          <w:rPrChange w:author="Philippe Cornichet" w:date="2021-08-12T15:19:00Z" w:id="3111">
            <w:rPr/>
          </w:rPrChange>
        </w:rPr>
        <w:br/>
      </w:r>
      <w:r w:rsidRPr="00A61C22">
        <w:rPr>
          <w:rStyle w:val="NormalTok"/>
          <w:lang w:val="fr-FR"/>
          <w:rPrChange w:author="Philippe Cornichet" w:date="2021-08-12T15:19:00Z" w:id="3112">
            <w:rPr>
              <w:rStyle w:val="NormalTok"/>
            </w:rPr>
          </w:rPrChange>
        </w:rPr>
        <w:t>(jwt_payload</w:t>
      </w:r>
      <w:r w:rsidRPr="00A61C22">
        <w:rPr>
          <w:rStyle w:val="OperatorTok"/>
          <w:lang w:val="fr-FR"/>
          <w:rPrChange w:author="Philippe Cornichet" w:date="2021-08-12T15:19:00Z" w:id="3113">
            <w:rPr>
              <w:rStyle w:val="OperatorTok"/>
            </w:rPr>
          </w:rPrChange>
        </w:rPr>
        <w:t>,</w:t>
      </w:r>
      <w:r w:rsidRPr="00A61C22">
        <w:rPr>
          <w:rStyle w:val="NormalTok"/>
          <w:lang w:val="fr-FR"/>
          <w:rPrChange w:author="Philippe Cornichet" w:date="2021-08-12T15:19:00Z" w:id="3114">
            <w:rPr>
              <w:rStyle w:val="NormalTok"/>
            </w:rPr>
          </w:rPrChange>
        </w:rPr>
        <w:t xml:space="preserve"> done) </w:t>
      </w:r>
      <w:r w:rsidRPr="00A61C22">
        <w:rPr>
          <w:rStyle w:val="KeywordTok"/>
          <w:lang w:val="fr-FR"/>
          <w:rPrChange w:author="Philippe Cornichet" w:date="2021-08-12T15:19:00Z" w:id="3115">
            <w:rPr>
              <w:rStyle w:val="KeywordTok"/>
            </w:rPr>
          </w:rPrChange>
        </w:rPr>
        <w:t>=&gt;</w:t>
      </w:r>
      <w:r w:rsidRPr="00A61C22">
        <w:rPr>
          <w:rStyle w:val="NormalTok"/>
          <w:lang w:val="fr-FR"/>
          <w:rPrChange w:author="Philippe Cornichet" w:date="2021-08-12T15:19:00Z" w:id="3116">
            <w:rPr>
              <w:rStyle w:val="NormalTok"/>
            </w:rPr>
          </w:rPrChange>
        </w:rPr>
        <w:t xml:space="preserve"> {</w:t>
      </w:r>
      <w:r w:rsidRPr="00A61C22">
        <w:rPr>
          <w:lang w:val="fr-FR"/>
          <w:rPrChange w:author="Philippe Cornichet" w:date="2021-08-12T15:19:00Z" w:id="3117">
            <w:rPr/>
          </w:rPrChange>
        </w:rPr>
        <w:br/>
      </w:r>
      <w:r w:rsidRPr="00A61C22">
        <w:rPr>
          <w:rStyle w:val="NormalTok"/>
          <w:lang w:val="fr-FR"/>
          <w:rPrChange w:author="Philippe Cornichet" w:date="2021-08-12T15:19:00Z" w:id="3118">
            <w:rPr>
              <w:rStyle w:val="NormalTok"/>
            </w:rPr>
          </w:rPrChange>
        </w:rPr>
        <w:t xml:space="preserve">    User</w:t>
      </w:r>
      <w:r w:rsidRPr="00A61C22">
        <w:rPr>
          <w:rStyle w:val="OperatorTok"/>
          <w:lang w:val="fr-FR"/>
          <w:rPrChange w:author="Philippe Cornichet" w:date="2021-08-12T15:19:00Z" w:id="3119">
            <w:rPr>
              <w:rStyle w:val="OperatorTok"/>
            </w:rPr>
          </w:rPrChange>
        </w:rPr>
        <w:t>.</w:t>
      </w:r>
      <w:r w:rsidRPr="00A61C22">
        <w:rPr>
          <w:rStyle w:val="FunctionTok"/>
          <w:lang w:val="fr-FR"/>
          <w:rPrChange w:author="Philippe Cornichet" w:date="2021-08-12T15:19:00Z" w:id="3120">
            <w:rPr>
              <w:rStyle w:val="FunctionTok"/>
            </w:rPr>
          </w:rPrChange>
        </w:rPr>
        <w:t>findOne</w:t>
      </w:r>
      <w:proofErr w:type="gramStart"/>
      <w:r w:rsidRPr="00A61C22">
        <w:rPr>
          <w:rStyle w:val="NormalTok"/>
          <w:lang w:val="fr-FR"/>
          <w:rPrChange w:author="Philippe Cornichet" w:date="2021-08-12T15:19:00Z" w:id="3121">
            <w:rPr>
              <w:rStyle w:val="NormalTok"/>
            </w:rPr>
          </w:rPrChange>
        </w:rPr>
        <w:t xml:space="preserve">({ </w:t>
      </w:r>
      <w:r w:rsidRPr="00A61C22">
        <w:rPr>
          <w:rStyle w:val="DataTypeTok"/>
          <w:lang w:val="fr-FR"/>
          <w:rPrChange w:author="Philippe Cornichet" w:date="2021-08-12T15:19:00Z" w:id="3122">
            <w:rPr>
              <w:rStyle w:val="DataTypeTok"/>
            </w:rPr>
          </w:rPrChange>
        </w:rPr>
        <w:t>_</w:t>
      </w:r>
      <w:proofErr w:type="gramEnd"/>
      <w:r w:rsidRPr="00A61C22">
        <w:rPr>
          <w:rStyle w:val="DataTypeTok"/>
          <w:lang w:val="fr-FR"/>
          <w:rPrChange w:author="Philippe Cornichet" w:date="2021-08-12T15:19:00Z" w:id="3123">
            <w:rPr>
              <w:rStyle w:val="DataTypeTok"/>
            </w:rPr>
          </w:rPrChange>
        </w:rPr>
        <w:t>id</w:t>
      </w:r>
      <w:r w:rsidRPr="00A61C22">
        <w:rPr>
          <w:rStyle w:val="OperatorTok"/>
          <w:lang w:val="fr-FR"/>
          <w:rPrChange w:author="Philippe Cornichet" w:date="2021-08-12T15:19:00Z" w:id="3124">
            <w:rPr>
              <w:rStyle w:val="OperatorTok"/>
            </w:rPr>
          </w:rPrChange>
        </w:rPr>
        <w:t>:</w:t>
      </w:r>
      <w:r w:rsidRPr="00A61C22">
        <w:rPr>
          <w:rStyle w:val="NormalTok"/>
          <w:lang w:val="fr-FR"/>
          <w:rPrChange w:author="Philippe Cornichet" w:date="2021-08-12T15:19:00Z" w:id="3125">
            <w:rPr>
              <w:rStyle w:val="NormalTok"/>
            </w:rPr>
          </w:rPrChange>
        </w:rPr>
        <w:t xml:space="preserve"> jwt_payload</w:t>
      </w:r>
      <w:r w:rsidRPr="00A61C22">
        <w:rPr>
          <w:rStyle w:val="OperatorTok"/>
          <w:lang w:val="fr-FR"/>
          <w:rPrChange w:author="Philippe Cornichet" w:date="2021-08-12T15:19:00Z" w:id="3126">
            <w:rPr>
              <w:rStyle w:val="OperatorTok"/>
            </w:rPr>
          </w:rPrChange>
        </w:rPr>
        <w:t>.</w:t>
      </w:r>
      <w:r w:rsidRPr="00A61C22">
        <w:rPr>
          <w:rStyle w:val="AttributeTok"/>
          <w:lang w:val="fr-FR"/>
          <w:rPrChange w:author="Philippe Cornichet" w:date="2021-08-12T15:19:00Z" w:id="3127">
            <w:rPr>
              <w:rStyle w:val="AttributeTok"/>
            </w:rPr>
          </w:rPrChange>
        </w:rPr>
        <w:t>sub</w:t>
      </w:r>
      <w:r w:rsidRPr="00A61C22">
        <w:rPr>
          <w:rStyle w:val="NormalTok"/>
          <w:lang w:val="fr-FR"/>
          <w:rPrChange w:author="Philippe Cornichet" w:date="2021-08-12T15:19:00Z" w:id="3128">
            <w:rPr>
              <w:rStyle w:val="NormalTok"/>
            </w:rPr>
          </w:rPrChange>
        </w:rPr>
        <w:t xml:space="preserve"> }</w:t>
      </w:r>
      <w:r w:rsidRPr="00A61C22">
        <w:rPr>
          <w:rStyle w:val="OperatorTok"/>
          <w:lang w:val="fr-FR"/>
          <w:rPrChange w:author="Philippe Cornichet" w:date="2021-08-12T15:19:00Z" w:id="3129">
            <w:rPr>
              <w:rStyle w:val="OperatorTok"/>
            </w:rPr>
          </w:rPrChange>
        </w:rPr>
        <w:t>,</w:t>
      </w:r>
      <w:r w:rsidRPr="00A61C22">
        <w:rPr>
          <w:rStyle w:val="NormalTok"/>
          <w:lang w:val="fr-FR"/>
          <w:rPrChange w:author="Philippe Cornichet" w:date="2021-08-12T15:19:00Z" w:id="3130">
            <w:rPr>
              <w:rStyle w:val="NormalTok"/>
            </w:rPr>
          </w:rPrChange>
        </w:rPr>
        <w:t xml:space="preserve"> (err</w:t>
      </w:r>
      <w:r w:rsidRPr="00A61C22">
        <w:rPr>
          <w:rStyle w:val="OperatorTok"/>
          <w:lang w:val="fr-FR"/>
          <w:rPrChange w:author="Philippe Cornichet" w:date="2021-08-12T15:19:00Z" w:id="3131">
            <w:rPr>
              <w:rStyle w:val="OperatorTok"/>
            </w:rPr>
          </w:rPrChange>
        </w:rPr>
        <w:t>,</w:t>
      </w:r>
      <w:r w:rsidRPr="00A61C22">
        <w:rPr>
          <w:rStyle w:val="NormalTok"/>
          <w:lang w:val="fr-FR"/>
          <w:rPrChange w:author="Philippe Cornichet" w:date="2021-08-12T15:19:00Z" w:id="3132">
            <w:rPr>
              <w:rStyle w:val="NormalTok"/>
            </w:rPr>
          </w:rPrChange>
        </w:rPr>
        <w:t xml:space="preserve"> user) </w:t>
      </w:r>
      <w:r w:rsidRPr="00A61C22">
        <w:rPr>
          <w:rStyle w:val="KeywordTok"/>
          <w:lang w:val="fr-FR"/>
          <w:rPrChange w:author="Philippe Cornichet" w:date="2021-08-12T15:19:00Z" w:id="3133">
            <w:rPr>
              <w:rStyle w:val="KeywordTok"/>
            </w:rPr>
          </w:rPrChange>
        </w:rPr>
        <w:t>=&gt;</w:t>
      </w:r>
      <w:r w:rsidRPr="00A61C22">
        <w:rPr>
          <w:rStyle w:val="NormalTok"/>
          <w:lang w:val="fr-FR"/>
          <w:rPrChange w:author="Philippe Cornichet" w:date="2021-08-12T15:19:00Z" w:id="3134">
            <w:rPr>
              <w:rStyle w:val="NormalTok"/>
            </w:rPr>
          </w:rPrChange>
        </w:rPr>
        <w:t xml:space="preserve"> {</w:t>
      </w:r>
      <w:r w:rsidRPr="00A61C22">
        <w:rPr>
          <w:lang w:val="fr-FR"/>
          <w:rPrChange w:author="Philippe Cornichet" w:date="2021-08-12T15:19:00Z" w:id="3135">
            <w:rPr/>
          </w:rPrChange>
        </w:rPr>
        <w:br/>
      </w:r>
      <w:r w:rsidRPr="00A61C22">
        <w:rPr>
          <w:rStyle w:val="NormalTok"/>
          <w:lang w:val="fr-FR"/>
          <w:rPrChange w:author="Philippe Cornichet" w:date="2021-08-12T15:19:00Z" w:id="3136">
            <w:rPr>
              <w:rStyle w:val="NormalTok"/>
            </w:rPr>
          </w:rPrChange>
        </w:rPr>
        <w:t xml:space="preserve">      </w:t>
      </w:r>
      <w:r w:rsidRPr="00A61C22">
        <w:rPr>
          <w:rStyle w:val="ControlFlowTok"/>
          <w:lang w:val="fr-FR"/>
          <w:rPrChange w:author="Philippe Cornichet" w:date="2021-08-12T15:19:00Z" w:id="3137">
            <w:rPr>
              <w:rStyle w:val="ControlFlowTok"/>
            </w:rPr>
          </w:rPrChange>
        </w:rPr>
        <w:t>if</w:t>
      </w:r>
      <w:r w:rsidRPr="00A61C22">
        <w:rPr>
          <w:rStyle w:val="NormalTok"/>
          <w:lang w:val="fr-FR"/>
          <w:rPrChange w:author="Philippe Cornichet" w:date="2021-08-12T15:19:00Z" w:id="3138">
            <w:rPr>
              <w:rStyle w:val="NormalTok"/>
            </w:rPr>
          </w:rPrChange>
        </w:rPr>
        <w:t xml:space="preserve"> (err </w:t>
      </w:r>
      <w:r w:rsidRPr="00A61C22">
        <w:rPr>
          <w:rStyle w:val="OperatorTok"/>
          <w:lang w:val="fr-FR"/>
          <w:rPrChange w:author="Philippe Cornichet" w:date="2021-08-12T15:19:00Z" w:id="3139">
            <w:rPr>
              <w:rStyle w:val="OperatorTok"/>
            </w:rPr>
          </w:rPrChange>
        </w:rPr>
        <w:t>!=</w:t>
      </w:r>
      <w:r w:rsidRPr="00A61C22">
        <w:rPr>
          <w:rStyle w:val="NormalTok"/>
          <w:lang w:val="fr-FR"/>
          <w:rPrChange w:author="Philippe Cornichet" w:date="2021-08-12T15:19:00Z" w:id="3140">
            <w:rPr>
              <w:rStyle w:val="NormalTok"/>
            </w:rPr>
          </w:rPrChange>
        </w:rPr>
        <w:t xml:space="preserve"> </w:t>
      </w:r>
      <w:r w:rsidRPr="00A61C22">
        <w:rPr>
          <w:rStyle w:val="KeywordTok"/>
          <w:lang w:val="fr-FR"/>
          <w:rPrChange w:author="Philippe Cornichet" w:date="2021-08-12T15:19:00Z" w:id="3141">
            <w:rPr>
              <w:rStyle w:val="KeywordTok"/>
            </w:rPr>
          </w:rPrChange>
        </w:rPr>
        <w:t>null</w:t>
      </w:r>
      <w:r w:rsidRPr="00A61C22">
        <w:rPr>
          <w:rStyle w:val="NormalTok"/>
          <w:lang w:val="fr-FR"/>
          <w:rPrChange w:author="Philippe Cornichet" w:date="2021-08-12T15:19:00Z" w:id="3142">
            <w:rPr>
              <w:rStyle w:val="NormalTok"/>
            </w:rPr>
          </w:rPrChange>
        </w:rPr>
        <w:t xml:space="preserve">) </w:t>
      </w:r>
      <w:r w:rsidRPr="00A61C22">
        <w:rPr>
          <w:rStyle w:val="ControlFlowTok"/>
          <w:lang w:val="fr-FR"/>
          <w:rPrChange w:author="Philippe Cornichet" w:date="2021-08-12T15:19:00Z" w:id="3143">
            <w:rPr>
              <w:rStyle w:val="ControlFlowTok"/>
            </w:rPr>
          </w:rPrChange>
        </w:rPr>
        <w:t>return</w:t>
      </w:r>
      <w:r w:rsidRPr="00A61C22">
        <w:rPr>
          <w:rStyle w:val="NormalTok"/>
          <w:lang w:val="fr-FR"/>
          <w:rPrChange w:author="Philippe Cornichet" w:date="2021-08-12T15:19:00Z" w:id="3144">
            <w:rPr>
              <w:rStyle w:val="NormalTok"/>
            </w:rPr>
          </w:rPrChange>
        </w:rPr>
        <w:t xml:space="preserve"> </w:t>
      </w:r>
      <w:r w:rsidRPr="00A61C22">
        <w:rPr>
          <w:rStyle w:val="FunctionTok"/>
          <w:lang w:val="fr-FR"/>
          <w:rPrChange w:author="Philippe Cornichet" w:date="2021-08-12T15:19:00Z" w:id="3145">
            <w:rPr>
              <w:rStyle w:val="FunctionTok"/>
            </w:rPr>
          </w:rPrChange>
        </w:rPr>
        <w:t>done</w:t>
      </w:r>
      <w:r w:rsidRPr="00A61C22">
        <w:rPr>
          <w:rStyle w:val="NormalTok"/>
          <w:lang w:val="fr-FR"/>
          <w:rPrChange w:author="Philippe Cornichet" w:date="2021-08-12T15:19:00Z" w:id="3146">
            <w:rPr>
              <w:rStyle w:val="NormalTok"/>
            </w:rPr>
          </w:rPrChange>
        </w:rPr>
        <w:t>(err</w:t>
      </w:r>
      <w:r w:rsidRPr="00A61C22">
        <w:rPr>
          <w:rStyle w:val="OperatorTok"/>
          <w:lang w:val="fr-FR"/>
          <w:rPrChange w:author="Philippe Cornichet" w:date="2021-08-12T15:19:00Z" w:id="3147">
            <w:rPr>
              <w:rStyle w:val="OperatorTok"/>
            </w:rPr>
          </w:rPrChange>
        </w:rPr>
        <w:t>,</w:t>
      </w:r>
      <w:r w:rsidRPr="00A61C22">
        <w:rPr>
          <w:rStyle w:val="NormalTok"/>
          <w:lang w:val="fr-FR"/>
          <w:rPrChange w:author="Philippe Cornichet" w:date="2021-08-12T15:19:00Z" w:id="3148">
            <w:rPr>
              <w:rStyle w:val="NormalTok"/>
            </w:rPr>
          </w:rPrChange>
        </w:rPr>
        <w:t xml:space="preserve"> </w:t>
      </w:r>
      <w:r w:rsidRPr="00A61C22">
        <w:rPr>
          <w:rStyle w:val="KeywordTok"/>
          <w:lang w:val="fr-FR"/>
          <w:rPrChange w:author="Philippe Cornichet" w:date="2021-08-12T15:19:00Z" w:id="3149">
            <w:rPr>
              <w:rStyle w:val="KeywordTok"/>
            </w:rPr>
          </w:rPrChange>
        </w:rPr>
        <w:t>false</w:t>
      </w:r>
      <w:r w:rsidRPr="00A61C22">
        <w:rPr>
          <w:rStyle w:val="NormalTok"/>
          <w:lang w:val="fr-FR"/>
          <w:rPrChange w:author="Philippe Cornichet" w:date="2021-08-12T15:19:00Z" w:id="3150">
            <w:rPr>
              <w:rStyle w:val="NormalTok"/>
            </w:rPr>
          </w:rPrChange>
        </w:rPr>
        <w:t>)</w:t>
      </w:r>
      <w:r w:rsidRPr="00A61C22">
        <w:rPr>
          <w:rStyle w:val="OperatorTok"/>
          <w:lang w:val="fr-FR"/>
          <w:rPrChange w:author="Philippe Cornichet" w:date="2021-08-12T15:19:00Z" w:id="3151">
            <w:rPr>
              <w:rStyle w:val="OperatorTok"/>
            </w:rPr>
          </w:rPrChange>
        </w:rPr>
        <w:t>;</w:t>
      </w:r>
      <w:r w:rsidRPr="00A61C22">
        <w:rPr>
          <w:lang w:val="fr-FR"/>
          <w:rPrChange w:author="Philippe Cornichet" w:date="2021-08-12T15:19:00Z" w:id="3152">
            <w:rPr/>
          </w:rPrChange>
        </w:rPr>
        <w:br/>
      </w:r>
      <w:r w:rsidRPr="00A61C22">
        <w:rPr>
          <w:rStyle w:val="NormalTok"/>
          <w:lang w:val="fr-FR"/>
          <w:rPrChange w:author="Philippe Cornichet" w:date="2021-08-12T15:19:00Z" w:id="3153">
            <w:rPr>
              <w:rStyle w:val="NormalTok"/>
            </w:rPr>
          </w:rPrChange>
        </w:rPr>
        <w:t xml:space="preserve">      </w:t>
      </w:r>
      <w:r w:rsidRPr="00A61C22">
        <w:rPr>
          <w:rStyle w:val="ControlFlowTok"/>
          <w:lang w:val="fr-FR"/>
          <w:rPrChange w:author="Philippe Cornichet" w:date="2021-08-12T15:19:00Z" w:id="3154">
            <w:rPr>
              <w:rStyle w:val="ControlFlowTok"/>
            </w:rPr>
          </w:rPrChange>
        </w:rPr>
        <w:t>if</w:t>
      </w:r>
      <w:r w:rsidRPr="00A61C22">
        <w:rPr>
          <w:rStyle w:val="NormalTok"/>
          <w:lang w:val="fr-FR"/>
          <w:rPrChange w:author="Philippe Cornichet" w:date="2021-08-12T15:19:00Z" w:id="3155">
            <w:rPr>
              <w:rStyle w:val="NormalTok"/>
            </w:rPr>
          </w:rPrChange>
        </w:rPr>
        <w:t xml:space="preserve"> (user </w:t>
      </w:r>
      <w:r w:rsidRPr="00A61C22">
        <w:rPr>
          <w:rStyle w:val="OperatorTok"/>
          <w:lang w:val="fr-FR"/>
          <w:rPrChange w:author="Philippe Cornichet" w:date="2021-08-12T15:19:00Z" w:id="3156">
            <w:rPr>
              <w:rStyle w:val="OperatorTok"/>
            </w:rPr>
          </w:rPrChange>
        </w:rPr>
        <w:t>!=</w:t>
      </w:r>
      <w:r w:rsidRPr="00A61C22">
        <w:rPr>
          <w:rStyle w:val="NormalTok"/>
          <w:lang w:val="fr-FR"/>
          <w:rPrChange w:author="Philippe Cornichet" w:date="2021-08-12T15:19:00Z" w:id="3157">
            <w:rPr>
              <w:rStyle w:val="NormalTok"/>
            </w:rPr>
          </w:rPrChange>
        </w:rPr>
        <w:t xml:space="preserve"> </w:t>
      </w:r>
      <w:r w:rsidRPr="00A61C22">
        <w:rPr>
          <w:rStyle w:val="KeywordTok"/>
          <w:lang w:val="fr-FR"/>
          <w:rPrChange w:author="Philippe Cornichet" w:date="2021-08-12T15:19:00Z" w:id="3158">
            <w:rPr>
              <w:rStyle w:val="KeywordTok"/>
            </w:rPr>
          </w:rPrChange>
        </w:rPr>
        <w:t>null</w:t>
      </w:r>
      <w:r w:rsidRPr="00A61C22">
        <w:rPr>
          <w:rStyle w:val="NormalTok"/>
          <w:lang w:val="fr-FR"/>
          <w:rPrChange w:author="Philippe Cornichet" w:date="2021-08-12T15:19:00Z" w:id="3159">
            <w:rPr>
              <w:rStyle w:val="NormalTok"/>
            </w:rPr>
          </w:rPrChange>
        </w:rPr>
        <w:t xml:space="preserve">) </w:t>
      </w:r>
      <w:r w:rsidRPr="00A61C22">
        <w:rPr>
          <w:rStyle w:val="ControlFlowTok"/>
          <w:lang w:val="fr-FR"/>
          <w:rPrChange w:author="Philippe Cornichet" w:date="2021-08-12T15:19:00Z" w:id="3160">
            <w:rPr>
              <w:rStyle w:val="ControlFlowTok"/>
            </w:rPr>
          </w:rPrChange>
        </w:rPr>
        <w:t>return</w:t>
      </w:r>
      <w:r w:rsidRPr="00A61C22">
        <w:rPr>
          <w:rStyle w:val="NormalTok"/>
          <w:lang w:val="fr-FR"/>
          <w:rPrChange w:author="Philippe Cornichet" w:date="2021-08-12T15:19:00Z" w:id="3161">
            <w:rPr>
              <w:rStyle w:val="NormalTok"/>
            </w:rPr>
          </w:rPrChange>
        </w:rPr>
        <w:t xml:space="preserve"> </w:t>
      </w:r>
      <w:r w:rsidRPr="00A61C22">
        <w:rPr>
          <w:rStyle w:val="FunctionTok"/>
          <w:lang w:val="fr-FR"/>
          <w:rPrChange w:author="Philippe Cornichet" w:date="2021-08-12T15:19:00Z" w:id="3162">
            <w:rPr>
              <w:rStyle w:val="FunctionTok"/>
            </w:rPr>
          </w:rPrChange>
        </w:rPr>
        <w:t>done</w:t>
      </w:r>
      <w:r w:rsidRPr="00A61C22">
        <w:rPr>
          <w:rStyle w:val="NormalTok"/>
          <w:lang w:val="fr-FR"/>
          <w:rPrChange w:author="Philippe Cornichet" w:date="2021-08-12T15:19:00Z" w:id="3163">
            <w:rPr>
              <w:rStyle w:val="NormalTok"/>
            </w:rPr>
          </w:rPrChange>
        </w:rPr>
        <w:t>(</w:t>
      </w:r>
      <w:r w:rsidRPr="00A61C22">
        <w:rPr>
          <w:rStyle w:val="KeywordTok"/>
          <w:lang w:val="fr-FR"/>
          <w:rPrChange w:author="Philippe Cornichet" w:date="2021-08-12T15:19:00Z" w:id="3164">
            <w:rPr>
              <w:rStyle w:val="KeywordTok"/>
            </w:rPr>
          </w:rPrChange>
        </w:rPr>
        <w:t>null</w:t>
      </w:r>
      <w:r w:rsidRPr="00A61C22">
        <w:rPr>
          <w:rStyle w:val="OperatorTok"/>
          <w:lang w:val="fr-FR"/>
          <w:rPrChange w:author="Philippe Cornichet" w:date="2021-08-12T15:19:00Z" w:id="3165">
            <w:rPr>
              <w:rStyle w:val="OperatorTok"/>
            </w:rPr>
          </w:rPrChange>
        </w:rPr>
        <w:t>,</w:t>
      </w:r>
      <w:r w:rsidRPr="00A61C22">
        <w:rPr>
          <w:rStyle w:val="NormalTok"/>
          <w:lang w:val="fr-FR"/>
          <w:rPrChange w:author="Philippe Cornichet" w:date="2021-08-12T15:19:00Z" w:id="3166">
            <w:rPr>
              <w:rStyle w:val="NormalTok"/>
            </w:rPr>
          </w:rPrChange>
        </w:rPr>
        <w:t xml:space="preserve"> user)</w:t>
      </w:r>
      <w:r w:rsidRPr="00A61C22">
        <w:rPr>
          <w:rStyle w:val="OperatorTok"/>
          <w:lang w:val="fr-FR"/>
          <w:rPrChange w:author="Philippe Cornichet" w:date="2021-08-12T15:19:00Z" w:id="3167">
            <w:rPr>
              <w:rStyle w:val="OperatorTok"/>
            </w:rPr>
          </w:rPrChange>
        </w:rPr>
        <w:t>;</w:t>
      </w:r>
      <w:r w:rsidRPr="00A61C22">
        <w:rPr>
          <w:lang w:val="fr-FR"/>
          <w:rPrChange w:author="Philippe Cornichet" w:date="2021-08-12T15:19:00Z" w:id="3168">
            <w:rPr/>
          </w:rPrChange>
        </w:rPr>
        <w:br/>
      </w:r>
      <w:r w:rsidRPr="00A61C22">
        <w:rPr>
          <w:rStyle w:val="NormalTok"/>
          <w:lang w:val="fr-FR"/>
          <w:rPrChange w:author="Philippe Cornichet" w:date="2021-08-12T15:19:00Z" w:id="3169">
            <w:rPr>
              <w:rStyle w:val="NormalTok"/>
            </w:rPr>
          </w:rPrChange>
        </w:rPr>
        <w:t xml:space="preserve">      </w:t>
      </w:r>
      <w:r w:rsidRPr="00A61C22">
        <w:rPr>
          <w:rStyle w:val="ControlFlowTok"/>
          <w:lang w:val="fr-FR"/>
          <w:rPrChange w:author="Philippe Cornichet" w:date="2021-08-12T15:19:00Z" w:id="3170">
            <w:rPr>
              <w:rStyle w:val="ControlFlowTok"/>
            </w:rPr>
          </w:rPrChange>
        </w:rPr>
        <w:t>else</w:t>
      </w:r>
      <w:r w:rsidRPr="00A61C22">
        <w:rPr>
          <w:rStyle w:val="NormalTok"/>
          <w:lang w:val="fr-FR"/>
          <w:rPrChange w:author="Philippe Cornichet" w:date="2021-08-12T15:19:00Z" w:id="3171">
            <w:rPr>
              <w:rStyle w:val="NormalTok"/>
            </w:rPr>
          </w:rPrChange>
        </w:rPr>
        <w:t xml:space="preserve"> </w:t>
      </w:r>
      <w:r w:rsidRPr="00A61C22">
        <w:rPr>
          <w:rStyle w:val="ControlFlowTok"/>
          <w:lang w:val="fr-FR"/>
          <w:rPrChange w:author="Philippe Cornichet" w:date="2021-08-12T15:19:00Z" w:id="3172">
            <w:rPr>
              <w:rStyle w:val="ControlFlowTok"/>
            </w:rPr>
          </w:rPrChange>
        </w:rPr>
        <w:t>return</w:t>
      </w:r>
      <w:r w:rsidRPr="00A61C22">
        <w:rPr>
          <w:rStyle w:val="NormalTok"/>
          <w:lang w:val="fr-FR"/>
          <w:rPrChange w:author="Philippe Cornichet" w:date="2021-08-12T15:19:00Z" w:id="3173">
            <w:rPr>
              <w:rStyle w:val="NormalTok"/>
            </w:rPr>
          </w:rPrChange>
        </w:rPr>
        <w:t xml:space="preserve"> </w:t>
      </w:r>
      <w:r w:rsidRPr="00A61C22">
        <w:rPr>
          <w:rStyle w:val="FunctionTok"/>
          <w:lang w:val="fr-FR"/>
          <w:rPrChange w:author="Philippe Cornichet" w:date="2021-08-12T15:19:00Z" w:id="3174">
            <w:rPr>
              <w:rStyle w:val="FunctionTok"/>
            </w:rPr>
          </w:rPrChange>
        </w:rPr>
        <w:t>done</w:t>
      </w:r>
      <w:r w:rsidRPr="00A61C22">
        <w:rPr>
          <w:rStyle w:val="NormalTok"/>
          <w:lang w:val="fr-FR"/>
          <w:rPrChange w:author="Philippe Cornichet" w:date="2021-08-12T15:19:00Z" w:id="3175">
            <w:rPr>
              <w:rStyle w:val="NormalTok"/>
            </w:rPr>
          </w:rPrChange>
        </w:rPr>
        <w:t>(</w:t>
      </w:r>
      <w:r w:rsidRPr="00A61C22">
        <w:rPr>
          <w:rStyle w:val="KeywordTok"/>
          <w:lang w:val="fr-FR"/>
          <w:rPrChange w:author="Philippe Cornichet" w:date="2021-08-12T15:19:00Z" w:id="3176">
            <w:rPr>
              <w:rStyle w:val="KeywordTok"/>
            </w:rPr>
          </w:rPrChange>
        </w:rPr>
        <w:t>null</w:t>
      </w:r>
      <w:r w:rsidRPr="00A61C22">
        <w:rPr>
          <w:rStyle w:val="OperatorTok"/>
          <w:lang w:val="fr-FR"/>
          <w:rPrChange w:author="Philippe Cornichet" w:date="2021-08-12T15:19:00Z" w:id="3177">
            <w:rPr>
              <w:rStyle w:val="OperatorTok"/>
            </w:rPr>
          </w:rPrChange>
        </w:rPr>
        <w:t>,</w:t>
      </w:r>
      <w:r w:rsidRPr="00A61C22">
        <w:rPr>
          <w:rStyle w:val="NormalTok"/>
          <w:lang w:val="fr-FR"/>
          <w:rPrChange w:author="Philippe Cornichet" w:date="2021-08-12T15:19:00Z" w:id="3178">
            <w:rPr>
              <w:rStyle w:val="NormalTok"/>
            </w:rPr>
          </w:rPrChange>
        </w:rPr>
        <w:t xml:space="preserve"> </w:t>
      </w:r>
      <w:r w:rsidRPr="00A61C22">
        <w:rPr>
          <w:rStyle w:val="KeywordTok"/>
          <w:lang w:val="fr-FR"/>
          <w:rPrChange w:author="Philippe Cornichet" w:date="2021-08-12T15:19:00Z" w:id="3179">
            <w:rPr>
              <w:rStyle w:val="KeywordTok"/>
            </w:rPr>
          </w:rPrChange>
        </w:rPr>
        <w:t>false</w:t>
      </w:r>
      <w:r w:rsidRPr="00A61C22">
        <w:rPr>
          <w:rStyle w:val="NormalTok"/>
          <w:lang w:val="fr-FR"/>
          <w:rPrChange w:author="Philippe Cornichet" w:date="2021-08-12T15:19:00Z" w:id="3180">
            <w:rPr>
              <w:rStyle w:val="NormalTok"/>
            </w:rPr>
          </w:rPrChange>
        </w:rPr>
        <w:t>)</w:t>
      </w:r>
      <w:r w:rsidRPr="00A61C22">
        <w:rPr>
          <w:rStyle w:val="OperatorTok"/>
          <w:lang w:val="fr-FR"/>
          <w:rPrChange w:author="Philippe Cornichet" w:date="2021-08-12T15:19:00Z" w:id="3181">
            <w:rPr>
              <w:rStyle w:val="OperatorTok"/>
            </w:rPr>
          </w:rPrChange>
        </w:rPr>
        <w:t>;</w:t>
      </w:r>
      <w:r w:rsidRPr="00A61C22">
        <w:rPr>
          <w:lang w:val="fr-FR"/>
          <w:rPrChange w:author="Philippe Cornichet" w:date="2021-08-12T15:19:00Z" w:id="3182">
            <w:rPr/>
          </w:rPrChange>
        </w:rPr>
        <w:br/>
      </w:r>
      <w:r w:rsidRPr="00A61C22">
        <w:rPr>
          <w:rStyle w:val="NormalTok"/>
          <w:lang w:val="fr-FR"/>
          <w:rPrChange w:author="Philippe Cornichet" w:date="2021-08-12T15:19:00Z" w:id="3183">
            <w:rPr>
              <w:rStyle w:val="NormalTok"/>
            </w:rPr>
          </w:rPrChange>
        </w:rPr>
        <w:t>})</w:t>
      </w:r>
      <w:r w:rsidRPr="00A61C22">
        <w:rPr>
          <w:rStyle w:val="OperatorTok"/>
          <w:lang w:val="fr-FR"/>
          <w:rPrChange w:author="Philippe Cornichet" w:date="2021-08-12T15:19:00Z" w:id="3184">
            <w:rPr>
              <w:rStyle w:val="OperatorTok"/>
            </w:rPr>
          </w:rPrChange>
        </w:rPr>
        <w:t>;</w:t>
      </w:r>
      <w:r w:rsidRPr="00A61C22">
        <w:rPr>
          <w:rStyle w:val="NormalTok"/>
          <w:lang w:val="fr-FR"/>
          <w:rPrChange w:author="Philippe Cornichet" w:date="2021-08-12T15:19:00Z" w:id="3185">
            <w:rPr>
              <w:rStyle w:val="NormalTok"/>
            </w:rPr>
          </w:rPrChange>
        </w:rPr>
        <w:t>}</w:t>
      </w:r>
    </w:p>
    <w:p w:rsidRPr="00A61C22" w:rsidR="00383E43" w:rsidRDefault="00A61C22" w14:paraId="4B927DC2" w14:textId="77777777">
      <w:pPr>
        <w:pStyle w:val="FirstParagraph"/>
        <w:rPr>
          <w:lang w:val="fr-FR"/>
          <w:rPrChange w:author="Philippe Cornichet" w:date="2021-08-12T15:19:00Z" w:id="3186">
            <w:rPr/>
          </w:rPrChange>
        </w:rPr>
      </w:pPr>
      <w:r w:rsidRPr="00A61C22">
        <w:rPr>
          <w:lang w:val="fr-FR"/>
          <w:rPrChange w:author="Philippe Cornichet" w:date="2021-08-12T15:19:00Z" w:id="3187">
            <w:rPr/>
          </w:rPrChange>
        </w:rPr>
        <w:lastRenderedPageBreak/>
        <w:t>Voilà pour la partie de vérification jwt envoyée par l’utilisateur, puis j’implémente la fonction issuer JWT lorsqu’un utilisateur se connecte. Le JWT émis aura la charge utile contenant l’identifiant de l’utilisateur, le moment où il est émis et sera signé par la clé privée en utilisant le même algorithme RS256.</w:t>
      </w:r>
    </w:p>
    <w:p w:rsidRPr="00A61C22" w:rsidR="00383E43" w:rsidRDefault="00A61C22" w14:paraId="4DEF6BDE" w14:textId="77777777">
      <w:pPr>
        <w:pStyle w:val="SourceCode"/>
        <w:rPr>
          <w:lang w:val="fr-FR"/>
          <w:rPrChange w:author="Philippe Cornichet" w:date="2021-08-12T15:19:00Z" w:id="3188">
            <w:rPr/>
          </w:rPrChange>
        </w:rPr>
      </w:pPr>
      <w:r w:rsidRPr="00A61C22">
        <w:rPr>
          <w:rStyle w:val="CommentTok"/>
          <w:lang w:val="fr-FR"/>
          <w:rPrChange w:author="Philippe Cornichet" w:date="2021-08-12T15:19:00Z" w:id="3189">
            <w:rPr>
              <w:rStyle w:val="CommentTok"/>
            </w:rPr>
          </w:rPrChange>
        </w:rPr>
        <w:t>//Dans lib/passportUtils.js</w:t>
      </w:r>
      <w:r w:rsidRPr="00A61C22">
        <w:rPr>
          <w:lang w:val="fr-FR"/>
          <w:rPrChange w:author="Philippe Cornichet" w:date="2021-08-12T15:19:00Z" w:id="3190">
            <w:rPr/>
          </w:rPrChange>
        </w:rPr>
        <w:br/>
      </w:r>
      <w:r w:rsidRPr="00A61C22">
        <w:rPr>
          <w:lang w:val="fr-FR"/>
          <w:rPrChange w:author="Philippe Cornichet" w:date="2021-08-12T15:19:00Z" w:id="3191">
            <w:rPr/>
          </w:rPrChange>
        </w:rPr>
        <w:br/>
      </w:r>
      <w:r w:rsidRPr="00A61C22">
        <w:rPr>
          <w:rStyle w:val="KeywordTok"/>
          <w:lang w:val="fr-FR"/>
          <w:rPrChange w:author="Philippe Cornichet" w:date="2021-08-12T15:19:00Z" w:id="3192">
            <w:rPr>
              <w:rStyle w:val="KeywordTok"/>
            </w:rPr>
          </w:rPrChange>
        </w:rPr>
        <w:t>function</w:t>
      </w:r>
      <w:r w:rsidRPr="00A61C22">
        <w:rPr>
          <w:rStyle w:val="NormalTok"/>
          <w:lang w:val="fr-FR"/>
          <w:rPrChange w:author="Philippe Cornichet" w:date="2021-08-12T15:19:00Z" w:id="3193">
            <w:rPr>
              <w:rStyle w:val="NormalTok"/>
            </w:rPr>
          </w:rPrChange>
        </w:rPr>
        <w:t xml:space="preserve"> </w:t>
      </w:r>
      <w:r w:rsidRPr="00A61C22">
        <w:rPr>
          <w:rStyle w:val="FunctionTok"/>
          <w:lang w:val="fr-FR"/>
          <w:rPrChange w:author="Philippe Cornichet" w:date="2021-08-12T15:19:00Z" w:id="3194">
            <w:rPr>
              <w:rStyle w:val="FunctionTok"/>
            </w:rPr>
          </w:rPrChange>
        </w:rPr>
        <w:t>issueJWT</w:t>
      </w:r>
      <w:r w:rsidRPr="00A61C22">
        <w:rPr>
          <w:rStyle w:val="NormalTok"/>
          <w:lang w:val="fr-FR"/>
          <w:rPrChange w:author="Philippe Cornichet" w:date="2021-08-12T15:19:00Z" w:id="3195">
            <w:rPr>
              <w:rStyle w:val="NormalTok"/>
            </w:rPr>
          </w:rPrChange>
        </w:rPr>
        <w:t>(user) {</w:t>
      </w:r>
      <w:r w:rsidRPr="00A61C22">
        <w:rPr>
          <w:lang w:val="fr-FR"/>
          <w:rPrChange w:author="Philippe Cornichet" w:date="2021-08-12T15:19:00Z" w:id="3196">
            <w:rPr/>
          </w:rPrChange>
        </w:rPr>
        <w:br/>
      </w:r>
      <w:r w:rsidRPr="00A61C22">
        <w:rPr>
          <w:rStyle w:val="NormalTok"/>
          <w:lang w:val="fr-FR"/>
          <w:rPrChange w:author="Philippe Cornichet" w:date="2021-08-12T15:19:00Z" w:id="3197">
            <w:rPr>
              <w:rStyle w:val="NormalTok"/>
            </w:rPr>
          </w:rPrChange>
        </w:rPr>
        <w:t xml:space="preserve">  </w:t>
      </w:r>
      <w:r w:rsidRPr="00A61C22">
        <w:rPr>
          <w:rStyle w:val="KeywordTok"/>
          <w:lang w:val="fr-FR"/>
          <w:rPrChange w:author="Philippe Cornichet" w:date="2021-08-12T15:19:00Z" w:id="3198">
            <w:rPr>
              <w:rStyle w:val="KeywordTok"/>
            </w:rPr>
          </w:rPrChange>
        </w:rPr>
        <w:t>const</w:t>
      </w:r>
      <w:r w:rsidRPr="00A61C22">
        <w:rPr>
          <w:rStyle w:val="NormalTok"/>
          <w:lang w:val="fr-FR"/>
          <w:rPrChange w:author="Philippe Cornichet" w:date="2021-08-12T15:19:00Z" w:id="3199">
            <w:rPr>
              <w:rStyle w:val="NormalTok"/>
            </w:rPr>
          </w:rPrChange>
        </w:rPr>
        <w:t xml:space="preserve"> expiresIn </w:t>
      </w:r>
      <w:r w:rsidRPr="00A61C22">
        <w:rPr>
          <w:rStyle w:val="OperatorTok"/>
          <w:lang w:val="fr-FR"/>
          <w:rPrChange w:author="Philippe Cornichet" w:date="2021-08-12T15:19:00Z" w:id="3200">
            <w:rPr>
              <w:rStyle w:val="OperatorTok"/>
            </w:rPr>
          </w:rPrChange>
        </w:rPr>
        <w:t>=</w:t>
      </w:r>
      <w:r w:rsidRPr="00A61C22">
        <w:rPr>
          <w:rStyle w:val="NormalTok"/>
          <w:lang w:val="fr-FR"/>
          <w:rPrChange w:author="Philippe Cornichet" w:date="2021-08-12T15:19:00Z" w:id="3201">
            <w:rPr>
              <w:rStyle w:val="NormalTok"/>
            </w:rPr>
          </w:rPrChange>
        </w:rPr>
        <w:t xml:space="preserve"> </w:t>
      </w:r>
      <w:r w:rsidRPr="00A61C22">
        <w:rPr>
          <w:rStyle w:val="StringTok"/>
          <w:lang w:val="fr-FR"/>
          <w:rPrChange w:author="Philippe Cornichet" w:date="2021-08-12T15:19:00Z" w:id="3202">
            <w:rPr>
              <w:rStyle w:val="StringTok"/>
            </w:rPr>
          </w:rPrChange>
        </w:rPr>
        <w:t>'1d</w:t>
      </w:r>
      <w:proofErr w:type="gramStart"/>
      <w:r w:rsidRPr="00A61C22">
        <w:rPr>
          <w:rStyle w:val="StringTok"/>
          <w:lang w:val="fr-FR"/>
          <w:rPrChange w:author="Philippe Cornichet" w:date="2021-08-12T15:19:00Z" w:id="3203">
            <w:rPr>
              <w:rStyle w:val="StringTok"/>
            </w:rPr>
          </w:rPrChange>
        </w:rPr>
        <w:t>'</w:t>
      </w:r>
      <w:r w:rsidRPr="00A61C22">
        <w:rPr>
          <w:rStyle w:val="OperatorTok"/>
          <w:lang w:val="fr-FR"/>
          <w:rPrChange w:author="Philippe Cornichet" w:date="2021-08-12T15:19:00Z" w:id="3204">
            <w:rPr>
              <w:rStyle w:val="OperatorTok"/>
            </w:rPr>
          </w:rPrChange>
        </w:rPr>
        <w:t>;</w:t>
      </w:r>
      <w:proofErr w:type="gramEnd"/>
      <w:r w:rsidRPr="00A61C22">
        <w:rPr>
          <w:lang w:val="fr-FR"/>
          <w:rPrChange w:author="Philippe Cornichet" w:date="2021-08-12T15:19:00Z" w:id="3205">
            <w:rPr/>
          </w:rPrChange>
        </w:rPr>
        <w:br/>
      </w:r>
      <w:r w:rsidRPr="00A61C22">
        <w:rPr>
          <w:rStyle w:val="NormalTok"/>
          <w:lang w:val="fr-FR"/>
          <w:rPrChange w:author="Philippe Cornichet" w:date="2021-08-12T15:19:00Z" w:id="3206">
            <w:rPr>
              <w:rStyle w:val="NormalTok"/>
            </w:rPr>
          </w:rPrChange>
        </w:rPr>
        <w:t xml:space="preserve">  </w:t>
      </w:r>
      <w:r w:rsidRPr="00A61C22">
        <w:rPr>
          <w:rStyle w:val="KeywordTok"/>
          <w:lang w:val="fr-FR"/>
          <w:rPrChange w:author="Philippe Cornichet" w:date="2021-08-12T15:19:00Z" w:id="3207">
            <w:rPr>
              <w:rStyle w:val="KeywordTok"/>
            </w:rPr>
          </w:rPrChange>
        </w:rPr>
        <w:t>const</w:t>
      </w:r>
      <w:r w:rsidRPr="00A61C22">
        <w:rPr>
          <w:rStyle w:val="NormalTok"/>
          <w:lang w:val="fr-FR"/>
          <w:rPrChange w:author="Philippe Cornichet" w:date="2021-08-12T15:19:00Z" w:id="3208">
            <w:rPr>
              <w:rStyle w:val="NormalTok"/>
            </w:rPr>
          </w:rPrChange>
        </w:rPr>
        <w:t xml:space="preserve"> payload </w:t>
      </w:r>
      <w:r w:rsidRPr="00A61C22">
        <w:rPr>
          <w:rStyle w:val="OperatorTok"/>
          <w:lang w:val="fr-FR"/>
          <w:rPrChange w:author="Philippe Cornichet" w:date="2021-08-12T15:19:00Z" w:id="3209">
            <w:rPr>
              <w:rStyle w:val="OperatorTok"/>
            </w:rPr>
          </w:rPrChange>
        </w:rPr>
        <w:t>=</w:t>
      </w:r>
      <w:r w:rsidRPr="00A61C22">
        <w:rPr>
          <w:rStyle w:val="NormalTok"/>
          <w:lang w:val="fr-FR"/>
          <w:rPrChange w:author="Philippe Cornichet" w:date="2021-08-12T15:19:00Z" w:id="3210">
            <w:rPr>
              <w:rStyle w:val="NormalTok"/>
            </w:rPr>
          </w:rPrChange>
        </w:rPr>
        <w:t xml:space="preserve"> {</w:t>
      </w:r>
      <w:r w:rsidRPr="00A61C22">
        <w:rPr>
          <w:lang w:val="fr-FR"/>
          <w:rPrChange w:author="Philippe Cornichet" w:date="2021-08-12T15:19:00Z" w:id="3211">
            <w:rPr/>
          </w:rPrChange>
        </w:rPr>
        <w:br/>
      </w:r>
      <w:r w:rsidRPr="00A61C22">
        <w:rPr>
          <w:rStyle w:val="NormalTok"/>
          <w:lang w:val="fr-FR"/>
          <w:rPrChange w:author="Philippe Cornichet" w:date="2021-08-12T15:19:00Z" w:id="3212">
            <w:rPr>
              <w:rStyle w:val="NormalTok"/>
            </w:rPr>
          </w:rPrChange>
        </w:rPr>
        <w:t xml:space="preserve">    </w:t>
      </w:r>
      <w:r w:rsidRPr="00A61C22">
        <w:rPr>
          <w:rStyle w:val="DataTypeTok"/>
          <w:lang w:val="fr-FR"/>
          <w:rPrChange w:author="Philippe Cornichet" w:date="2021-08-12T15:19:00Z" w:id="3213">
            <w:rPr>
              <w:rStyle w:val="DataTypeTok"/>
            </w:rPr>
          </w:rPrChange>
        </w:rPr>
        <w:t>sub</w:t>
      </w:r>
      <w:r w:rsidRPr="00A61C22">
        <w:rPr>
          <w:rStyle w:val="OperatorTok"/>
          <w:lang w:val="fr-FR"/>
          <w:rPrChange w:author="Philippe Cornichet" w:date="2021-08-12T15:19:00Z" w:id="3214">
            <w:rPr>
              <w:rStyle w:val="OperatorTok"/>
            </w:rPr>
          </w:rPrChange>
        </w:rPr>
        <w:t>:</w:t>
      </w:r>
      <w:r w:rsidRPr="00A61C22">
        <w:rPr>
          <w:rStyle w:val="NormalTok"/>
          <w:lang w:val="fr-FR"/>
          <w:rPrChange w:author="Philippe Cornichet" w:date="2021-08-12T15:19:00Z" w:id="3215">
            <w:rPr>
              <w:rStyle w:val="NormalTok"/>
            </w:rPr>
          </w:rPrChange>
        </w:rPr>
        <w:t xml:space="preserve"> user</w:t>
      </w:r>
      <w:r w:rsidRPr="00A61C22">
        <w:rPr>
          <w:rStyle w:val="OperatorTok"/>
          <w:lang w:val="fr-FR"/>
          <w:rPrChange w:author="Philippe Cornichet" w:date="2021-08-12T15:19:00Z" w:id="3216">
            <w:rPr>
              <w:rStyle w:val="OperatorTok"/>
            </w:rPr>
          </w:rPrChange>
        </w:rPr>
        <w:t>.</w:t>
      </w:r>
      <w:r w:rsidRPr="00A61C22">
        <w:rPr>
          <w:rStyle w:val="AttributeTok"/>
          <w:lang w:val="fr-FR"/>
          <w:rPrChange w:author="Philippe Cornichet" w:date="2021-08-12T15:19:00Z" w:id="3217">
            <w:rPr>
              <w:rStyle w:val="AttributeTok"/>
            </w:rPr>
          </w:rPrChange>
        </w:rPr>
        <w:t>_id</w:t>
      </w:r>
      <w:r w:rsidRPr="00A61C22">
        <w:rPr>
          <w:rStyle w:val="OperatorTok"/>
          <w:lang w:val="fr-FR"/>
          <w:rPrChange w:author="Philippe Cornichet" w:date="2021-08-12T15:19:00Z" w:id="3218">
            <w:rPr>
              <w:rStyle w:val="OperatorTok"/>
            </w:rPr>
          </w:rPrChange>
        </w:rPr>
        <w:t>,</w:t>
      </w:r>
      <w:r w:rsidRPr="00A61C22">
        <w:rPr>
          <w:lang w:val="fr-FR"/>
          <w:rPrChange w:author="Philippe Cornichet" w:date="2021-08-12T15:19:00Z" w:id="3219">
            <w:rPr/>
          </w:rPrChange>
        </w:rPr>
        <w:br/>
      </w:r>
      <w:r w:rsidRPr="00A61C22">
        <w:rPr>
          <w:rStyle w:val="NormalTok"/>
          <w:lang w:val="fr-FR"/>
          <w:rPrChange w:author="Philippe Cornichet" w:date="2021-08-12T15:19:00Z" w:id="3220">
            <w:rPr>
              <w:rStyle w:val="NormalTok"/>
            </w:rPr>
          </w:rPrChange>
        </w:rPr>
        <w:t xml:space="preserve">    </w:t>
      </w:r>
      <w:r w:rsidRPr="00A61C22">
        <w:rPr>
          <w:rStyle w:val="DataTypeTok"/>
          <w:lang w:val="fr-FR"/>
          <w:rPrChange w:author="Philippe Cornichet" w:date="2021-08-12T15:19:00Z" w:id="3221">
            <w:rPr>
              <w:rStyle w:val="DataTypeTok"/>
            </w:rPr>
          </w:rPrChange>
        </w:rPr>
        <w:t>iat</w:t>
      </w:r>
      <w:r w:rsidRPr="00A61C22">
        <w:rPr>
          <w:rStyle w:val="OperatorTok"/>
          <w:lang w:val="fr-FR"/>
          <w:rPrChange w:author="Philippe Cornichet" w:date="2021-08-12T15:19:00Z" w:id="3222">
            <w:rPr>
              <w:rStyle w:val="OperatorTok"/>
            </w:rPr>
          </w:rPrChange>
        </w:rPr>
        <w:t>:</w:t>
      </w:r>
      <w:r w:rsidRPr="00A61C22">
        <w:rPr>
          <w:rStyle w:val="NormalTok"/>
          <w:lang w:val="fr-FR"/>
          <w:rPrChange w:author="Philippe Cornichet" w:date="2021-08-12T15:19:00Z" w:id="3223">
            <w:rPr>
              <w:rStyle w:val="NormalTok"/>
            </w:rPr>
          </w:rPrChange>
        </w:rPr>
        <w:t xml:space="preserve"> </w:t>
      </w:r>
      <w:r w:rsidRPr="00A61C22">
        <w:rPr>
          <w:rStyle w:val="BuiltInTok"/>
          <w:lang w:val="fr-FR"/>
          <w:rPrChange w:author="Philippe Cornichet" w:date="2021-08-12T15:19:00Z" w:id="3224">
            <w:rPr>
              <w:rStyle w:val="BuiltInTok"/>
            </w:rPr>
          </w:rPrChange>
        </w:rPr>
        <w:t>Date</w:t>
      </w:r>
      <w:r w:rsidRPr="00A61C22">
        <w:rPr>
          <w:rStyle w:val="OperatorTok"/>
          <w:lang w:val="fr-FR"/>
          <w:rPrChange w:author="Philippe Cornichet" w:date="2021-08-12T15:19:00Z" w:id="3225">
            <w:rPr>
              <w:rStyle w:val="OperatorTok"/>
            </w:rPr>
          </w:rPrChange>
        </w:rPr>
        <w:t>.</w:t>
      </w:r>
      <w:r w:rsidRPr="00A61C22">
        <w:rPr>
          <w:rStyle w:val="FunctionTok"/>
          <w:lang w:val="fr-FR"/>
          <w:rPrChange w:author="Philippe Cornichet" w:date="2021-08-12T15:19:00Z" w:id="3226">
            <w:rPr>
              <w:rStyle w:val="FunctionTok"/>
            </w:rPr>
          </w:rPrChange>
        </w:rPr>
        <w:t>now</w:t>
      </w:r>
      <w:r w:rsidRPr="00A61C22">
        <w:rPr>
          <w:rStyle w:val="NormalTok"/>
          <w:lang w:val="fr-FR"/>
          <w:rPrChange w:author="Philippe Cornichet" w:date="2021-08-12T15:19:00Z" w:id="3227">
            <w:rPr>
              <w:rStyle w:val="NormalTok"/>
            </w:rPr>
          </w:rPrChange>
        </w:rPr>
        <w:t>()</w:t>
      </w:r>
      <w:r w:rsidRPr="00A61C22">
        <w:rPr>
          <w:rStyle w:val="OperatorTok"/>
          <w:lang w:val="fr-FR"/>
          <w:rPrChange w:author="Philippe Cornichet" w:date="2021-08-12T15:19:00Z" w:id="3228">
            <w:rPr>
              <w:rStyle w:val="OperatorTok"/>
            </w:rPr>
          </w:rPrChange>
        </w:rPr>
        <w:t>,</w:t>
      </w:r>
      <w:r w:rsidRPr="00A61C22">
        <w:rPr>
          <w:lang w:val="fr-FR"/>
          <w:rPrChange w:author="Philippe Cornichet" w:date="2021-08-12T15:19:00Z" w:id="3229">
            <w:rPr/>
          </w:rPrChange>
        </w:rPr>
        <w:br/>
      </w:r>
      <w:r w:rsidRPr="00A61C22">
        <w:rPr>
          <w:rStyle w:val="NormalTok"/>
          <w:lang w:val="fr-FR"/>
          <w:rPrChange w:author="Philippe Cornichet" w:date="2021-08-12T15:19:00Z" w:id="3230">
            <w:rPr>
              <w:rStyle w:val="NormalTok"/>
            </w:rPr>
          </w:rPrChange>
        </w:rPr>
        <w:t xml:space="preserve">  }</w:t>
      </w:r>
      <w:r w:rsidRPr="00A61C22">
        <w:rPr>
          <w:rStyle w:val="OperatorTok"/>
          <w:lang w:val="fr-FR"/>
          <w:rPrChange w:author="Philippe Cornichet" w:date="2021-08-12T15:19:00Z" w:id="3231">
            <w:rPr>
              <w:rStyle w:val="OperatorTok"/>
            </w:rPr>
          </w:rPrChange>
        </w:rPr>
        <w:t>;</w:t>
      </w:r>
      <w:r w:rsidRPr="00A61C22">
        <w:rPr>
          <w:lang w:val="fr-FR"/>
          <w:rPrChange w:author="Philippe Cornichet" w:date="2021-08-12T15:19:00Z" w:id="3232">
            <w:rPr/>
          </w:rPrChange>
        </w:rPr>
        <w:br/>
      </w:r>
      <w:r w:rsidRPr="00A61C22">
        <w:rPr>
          <w:rStyle w:val="NormalTok"/>
          <w:lang w:val="fr-FR"/>
          <w:rPrChange w:author="Philippe Cornichet" w:date="2021-08-12T15:19:00Z" w:id="3233">
            <w:rPr>
              <w:rStyle w:val="NormalTok"/>
            </w:rPr>
          </w:rPrChange>
        </w:rPr>
        <w:t xml:space="preserve">  </w:t>
      </w:r>
      <w:r w:rsidRPr="00A61C22">
        <w:rPr>
          <w:rStyle w:val="KeywordTok"/>
          <w:lang w:val="fr-FR"/>
          <w:rPrChange w:author="Philippe Cornichet" w:date="2021-08-12T15:19:00Z" w:id="3234">
            <w:rPr>
              <w:rStyle w:val="KeywordTok"/>
            </w:rPr>
          </w:rPrChange>
        </w:rPr>
        <w:t>const</w:t>
      </w:r>
      <w:r w:rsidRPr="00A61C22">
        <w:rPr>
          <w:rStyle w:val="NormalTok"/>
          <w:lang w:val="fr-FR"/>
          <w:rPrChange w:author="Philippe Cornichet" w:date="2021-08-12T15:19:00Z" w:id="3235">
            <w:rPr>
              <w:rStyle w:val="NormalTok"/>
            </w:rPr>
          </w:rPrChange>
        </w:rPr>
        <w:t xml:space="preserve"> signedToken </w:t>
      </w:r>
      <w:r w:rsidRPr="00A61C22">
        <w:rPr>
          <w:rStyle w:val="OperatorTok"/>
          <w:lang w:val="fr-FR"/>
          <w:rPrChange w:author="Philippe Cornichet" w:date="2021-08-12T15:19:00Z" w:id="3236">
            <w:rPr>
              <w:rStyle w:val="OperatorTok"/>
            </w:rPr>
          </w:rPrChange>
        </w:rPr>
        <w:t>=</w:t>
      </w:r>
      <w:r w:rsidRPr="00A61C22">
        <w:rPr>
          <w:rStyle w:val="NormalTok"/>
          <w:lang w:val="fr-FR"/>
          <w:rPrChange w:author="Philippe Cornichet" w:date="2021-08-12T15:19:00Z" w:id="3237">
            <w:rPr>
              <w:rStyle w:val="NormalTok"/>
            </w:rPr>
          </w:rPrChange>
        </w:rPr>
        <w:t xml:space="preserve"> jsonwebtoken</w:t>
      </w:r>
      <w:r w:rsidRPr="00A61C22">
        <w:rPr>
          <w:rStyle w:val="OperatorTok"/>
          <w:lang w:val="fr-FR"/>
          <w:rPrChange w:author="Philippe Cornichet" w:date="2021-08-12T15:19:00Z" w:id="3238">
            <w:rPr>
              <w:rStyle w:val="OperatorTok"/>
            </w:rPr>
          </w:rPrChange>
        </w:rPr>
        <w:t>.</w:t>
      </w:r>
      <w:r w:rsidRPr="00A61C22">
        <w:rPr>
          <w:rStyle w:val="FunctionTok"/>
          <w:lang w:val="fr-FR"/>
          <w:rPrChange w:author="Philippe Cornichet" w:date="2021-08-12T15:19:00Z" w:id="3239">
            <w:rPr>
              <w:rStyle w:val="FunctionTok"/>
            </w:rPr>
          </w:rPrChange>
        </w:rPr>
        <w:t>sign</w:t>
      </w:r>
      <w:r w:rsidRPr="00A61C22">
        <w:rPr>
          <w:rStyle w:val="NormalTok"/>
          <w:lang w:val="fr-FR"/>
          <w:rPrChange w:author="Philippe Cornichet" w:date="2021-08-12T15:19:00Z" w:id="3240">
            <w:rPr>
              <w:rStyle w:val="NormalTok"/>
            </w:rPr>
          </w:rPrChange>
        </w:rPr>
        <w:t>(payload</w:t>
      </w:r>
      <w:r w:rsidRPr="00A61C22">
        <w:rPr>
          <w:rStyle w:val="OperatorTok"/>
          <w:lang w:val="fr-FR"/>
          <w:rPrChange w:author="Philippe Cornichet" w:date="2021-08-12T15:19:00Z" w:id="3241">
            <w:rPr>
              <w:rStyle w:val="OperatorTok"/>
            </w:rPr>
          </w:rPrChange>
        </w:rPr>
        <w:t>,</w:t>
      </w:r>
      <w:r w:rsidRPr="00A61C22">
        <w:rPr>
          <w:rStyle w:val="NormalTok"/>
          <w:lang w:val="fr-FR"/>
          <w:rPrChange w:author="Philippe Cornichet" w:date="2021-08-12T15:19:00Z" w:id="3242">
            <w:rPr>
              <w:rStyle w:val="NormalTok"/>
            </w:rPr>
          </w:rPrChange>
        </w:rPr>
        <w:t xml:space="preserve"> PRIV_KEY</w:t>
      </w:r>
      <w:r w:rsidRPr="00A61C22">
        <w:rPr>
          <w:rStyle w:val="OperatorTok"/>
          <w:lang w:val="fr-FR"/>
          <w:rPrChange w:author="Philippe Cornichet" w:date="2021-08-12T15:19:00Z" w:id="3243">
            <w:rPr>
              <w:rStyle w:val="OperatorTok"/>
            </w:rPr>
          </w:rPrChange>
        </w:rPr>
        <w:t>,</w:t>
      </w:r>
      <w:r w:rsidRPr="00A61C22">
        <w:rPr>
          <w:rStyle w:val="NormalTok"/>
          <w:lang w:val="fr-FR"/>
          <w:rPrChange w:author="Philippe Cornichet" w:date="2021-08-12T15:19:00Z" w:id="3244">
            <w:rPr>
              <w:rStyle w:val="NormalTok"/>
            </w:rPr>
          </w:rPrChange>
        </w:rPr>
        <w:t xml:space="preserve"> {</w:t>
      </w:r>
      <w:r w:rsidRPr="00A61C22">
        <w:rPr>
          <w:lang w:val="fr-FR"/>
          <w:rPrChange w:author="Philippe Cornichet" w:date="2021-08-12T15:19:00Z" w:id="3245">
            <w:rPr/>
          </w:rPrChange>
        </w:rPr>
        <w:br/>
      </w:r>
      <w:r w:rsidRPr="00A61C22">
        <w:rPr>
          <w:rStyle w:val="NormalTok"/>
          <w:lang w:val="fr-FR"/>
          <w:rPrChange w:author="Philippe Cornichet" w:date="2021-08-12T15:19:00Z" w:id="3246">
            <w:rPr>
              <w:rStyle w:val="NormalTok"/>
            </w:rPr>
          </w:rPrChange>
        </w:rPr>
        <w:t xml:space="preserve">    </w:t>
      </w:r>
      <w:r w:rsidRPr="00A61C22">
        <w:rPr>
          <w:rStyle w:val="DataTypeTok"/>
          <w:lang w:val="fr-FR"/>
          <w:rPrChange w:author="Philippe Cornichet" w:date="2021-08-12T15:19:00Z" w:id="3247">
            <w:rPr>
              <w:rStyle w:val="DataTypeTok"/>
            </w:rPr>
          </w:rPrChange>
        </w:rPr>
        <w:t>expiresIn</w:t>
      </w:r>
      <w:r w:rsidRPr="00A61C22">
        <w:rPr>
          <w:rStyle w:val="OperatorTok"/>
          <w:lang w:val="fr-FR"/>
          <w:rPrChange w:author="Philippe Cornichet" w:date="2021-08-12T15:19:00Z" w:id="3248">
            <w:rPr>
              <w:rStyle w:val="OperatorTok"/>
            </w:rPr>
          </w:rPrChange>
        </w:rPr>
        <w:t>:</w:t>
      </w:r>
      <w:r w:rsidRPr="00A61C22">
        <w:rPr>
          <w:rStyle w:val="NormalTok"/>
          <w:lang w:val="fr-FR"/>
          <w:rPrChange w:author="Philippe Cornichet" w:date="2021-08-12T15:19:00Z" w:id="3249">
            <w:rPr>
              <w:rStyle w:val="NormalTok"/>
            </w:rPr>
          </w:rPrChange>
        </w:rPr>
        <w:t xml:space="preserve"> expiresIn</w:t>
      </w:r>
      <w:r w:rsidRPr="00A61C22">
        <w:rPr>
          <w:rStyle w:val="OperatorTok"/>
          <w:lang w:val="fr-FR"/>
          <w:rPrChange w:author="Philippe Cornichet" w:date="2021-08-12T15:19:00Z" w:id="3250">
            <w:rPr>
              <w:rStyle w:val="OperatorTok"/>
            </w:rPr>
          </w:rPrChange>
        </w:rPr>
        <w:t>,</w:t>
      </w:r>
      <w:r w:rsidRPr="00A61C22">
        <w:rPr>
          <w:lang w:val="fr-FR"/>
          <w:rPrChange w:author="Philippe Cornichet" w:date="2021-08-12T15:19:00Z" w:id="3251">
            <w:rPr/>
          </w:rPrChange>
        </w:rPr>
        <w:br/>
      </w:r>
      <w:r w:rsidRPr="00A61C22">
        <w:rPr>
          <w:rStyle w:val="NormalTok"/>
          <w:lang w:val="fr-FR"/>
          <w:rPrChange w:author="Philippe Cornichet" w:date="2021-08-12T15:19:00Z" w:id="3252">
            <w:rPr>
              <w:rStyle w:val="NormalTok"/>
            </w:rPr>
          </w:rPrChange>
        </w:rPr>
        <w:t xml:space="preserve">    </w:t>
      </w:r>
      <w:r w:rsidRPr="00A61C22">
        <w:rPr>
          <w:rStyle w:val="DataTypeTok"/>
          <w:lang w:val="fr-FR"/>
          <w:rPrChange w:author="Philippe Cornichet" w:date="2021-08-12T15:19:00Z" w:id="3253">
            <w:rPr>
              <w:rStyle w:val="DataTypeTok"/>
            </w:rPr>
          </w:rPrChange>
        </w:rPr>
        <w:t>algorithm</w:t>
      </w:r>
      <w:r w:rsidRPr="00A61C22">
        <w:rPr>
          <w:rStyle w:val="OperatorTok"/>
          <w:lang w:val="fr-FR"/>
          <w:rPrChange w:author="Philippe Cornichet" w:date="2021-08-12T15:19:00Z" w:id="3254">
            <w:rPr>
              <w:rStyle w:val="OperatorTok"/>
            </w:rPr>
          </w:rPrChange>
        </w:rPr>
        <w:t>:</w:t>
      </w:r>
      <w:r w:rsidRPr="00A61C22">
        <w:rPr>
          <w:rStyle w:val="NormalTok"/>
          <w:lang w:val="fr-FR"/>
          <w:rPrChange w:author="Philippe Cornichet" w:date="2021-08-12T15:19:00Z" w:id="3255">
            <w:rPr>
              <w:rStyle w:val="NormalTok"/>
            </w:rPr>
          </w:rPrChange>
        </w:rPr>
        <w:t xml:space="preserve"> </w:t>
      </w:r>
      <w:r w:rsidRPr="00A61C22">
        <w:rPr>
          <w:rStyle w:val="StringTok"/>
          <w:lang w:val="fr-FR"/>
          <w:rPrChange w:author="Philippe Cornichet" w:date="2021-08-12T15:19:00Z" w:id="3256">
            <w:rPr>
              <w:rStyle w:val="StringTok"/>
            </w:rPr>
          </w:rPrChange>
        </w:rPr>
        <w:t>'RS256'</w:t>
      </w:r>
      <w:r w:rsidRPr="00A61C22">
        <w:rPr>
          <w:rStyle w:val="OperatorTok"/>
          <w:lang w:val="fr-FR"/>
          <w:rPrChange w:author="Philippe Cornichet" w:date="2021-08-12T15:19:00Z" w:id="3257">
            <w:rPr>
              <w:rStyle w:val="OperatorTok"/>
            </w:rPr>
          </w:rPrChange>
        </w:rPr>
        <w:t>,</w:t>
      </w:r>
      <w:r w:rsidRPr="00A61C22">
        <w:rPr>
          <w:lang w:val="fr-FR"/>
          <w:rPrChange w:author="Philippe Cornichet" w:date="2021-08-12T15:19:00Z" w:id="3258">
            <w:rPr/>
          </w:rPrChange>
        </w:rPr>
        <w:br/>
      </w:r>
      <w:r w:rsidRPr="00A61C22">
        <w:rPr>
          <w:rStyle w:val="NormalTok"/>
          <w:lang w:val="fr-FR"/>
          <w:rPrChange w:author="Philippe Cornichet" w:date="2021-08-12T15:19:00Z" w:id="3259">
            <w:rPr>
              <w:rStyle w:val="NormalTok"/>
            </w:rPr>
          </w:rPrChange>
        </w:rPr>
        <w:t xml:space="preserve">  })</w:t>
      </w:r>
      <w:r w:rsidRPr="00A61C22">
        <w:rPr>
          <w:rStyle w:val="OperatorTok"/>
          <w:lang w:val="fr-FR"/>
          <w:rPrChange w:author="Philippe Cornichet" w:date="2021-08-12T15:19:00Z" w:id="3260">
            <w:rPr>
              <w:rStyle w:val="OperatorTok"/>
            </w:rPr>
          </w:rPrChange>
        </w:rPr>
        <w:t>;</w:t>
      </w:r>
      <w:r w:rsidRPr="00A61C22">
        <w:rPr>
          <w:lang w:val="fr-FR"/>
          <w:rPrChange w:author="Philippe Cornichet" w:date="2021-08-12T15:19:00Z" w:id="3261">
            <w:rPr/>
          </w:rPrChange>
        </w:rPr>
        <w:br/>
      </w:r>
      <w:r w:rsidRPr="00A61C22">
        <w:rPr>
          <w:rStyle w:val="NormalTok"/>
          <w:lang w:val="fr-FR"/>
          <w:rPrChange w:author="Philippe Cornichet" w:date="2021-08-12T15:19:00Z" w:id="3262">
            <w:rPr>
              <w:rStyle w:val="NormalTok"/>
            </w:rPr>
          </w:rPrChange>
        </w:rPr>
        <w:t xml:space="preserve">  </w:t>
      </w:r>
      <w:r w:rsidRPr="00A61C22">
        <w:rPr>
          <w:rStyle w:val="ControlFlowTok"/>
          <w:lang w:val="fr-FR"/>
          <w:rPrChange w:author="Philippe Cornichet" w:date="2021-08-12T15:19:00Z" w:id="3263">
            <w:rPr>
              <w:rStyle w:val="ControlFlowTok"/>
            </w:rPr>
          </w:rPrChange>
        </w:rPr>
        <w:t>return</w:t>
      </w:r>
      <w:r w:rsidRPr="00A61C22">
        <w:rPr>
          <w:rStyle w:val="NormalTok"/>
          <w:lang w:val="fr-FR"/>
          <w:rPrChange w:author="Philippe Cornichet" w:date="2021-08-12T15:19:00Z" w:id="3264">
            <w:rPr>
              <w:rStyle w:val="NormalTok"/>
            </w:rPr>
          </w:rPrChange>
        </w:rPr>
        <w:t xml:space="preserve"> {</w:t>
      </w:r>
      <w:r w:rsidRPr="00A61C22">
        <w:rPr>
          <w:lang w:val="fr-FR"/>
          <w:rPrChange w:author="Philippe Cornichet" w:date="2021-08-12T15:19:00Z" w:id="3265">
            <w:rPr/>
          </w:rPrChange>
        </w:rPr>
        <w:br/>
      </w:r>
      <w:r w:rsidRPr="00A61C22">
        <w:rPr>
          <w:rStyle w:val="NormalTok"/>
          <w:lang w:val="fr-FR"/>
          <w:rPrChange w:author="Philippe Cornichet" w:date="2021-08-12T15:19:00Z" w:id="3266">
            <w:rPr>
              <w:rStyle w:val="NormalTok"/>
            </w:rPr>
          </w:rPrChange>
        </w:rPr>
        <w:t xml:space="preserve">    </w:t>
      </w:r>
      <w:r w:rsidRPr="00A61C22">
        <w:rPr>
          <w:rStyle w:val="DataTypeTok"/>
          <w:lang w:val="fr-FR"/>
          <w:rPrChange w:author="Philippe Cornichet" w:date="2021-08-12T15:19:00Z" w:id="3267">
            <w:rPr>
              <w:rStyle w:val="DataTypeTok"/>
            </w:rPr>
          </w:rPrChange>
        </w:rPr>
        <w:t>token</w:t>
      </w:r>
      <w:r w:rsidRPr="00A61C22">
        <w:rPr>
          <w:rStyle w:val="OperatorTok"/>
          <w:lang w:val="fr-FR"/>
          <w:rPrChange w:author="Philippe Cornichet" w:date="2021-08-12T15:19:00Z" w:id="3268">
            <w:rPr>
              <w:rStyle w:val="OperatorTok"/>
            </w:rPr>
          </w:rPrChange>
        </w:rPr>
        <w:t>:</w:t>
      </w:r>
      <w:r w:rsidRPr="00A61C22">
        <w:rPr>
          <w:rStyle w:val="NormalTok"/>
          <w:lang w:val="fr-FR"/>
          <w:rPrChange w:author="Philippe Cornichet" w:date="2021-08-12T15:19:00Z" w:id="3269">
            <w:rPr>
              <w:rStyle w:val="NormalTok"/>
            </w:rPr>
          </w:rPrChange>
        </w:rPr>
        <w:t xml:space="preserve"> </w:t>
      </w:r>
      <w:r w:rsidRPr="00A61C22">
        <w:rPr>
          <w:rStyle w:val="StringTok"/>
          <w:lang w:val="fr-FR"/>
          <w:rPrChange w:author="Philippe Cornichet" w:date="2021-08-12T15:19:00Z" w:id="3270">
            <w:rPr>
              <w:rStyle w:val="StringTok"/>
            </w:rPr>
          </w:rPrChange>
        </w:rPr>
        <w:t>'Bearer '</w:t>
      </w:r>
      <w:r w:rsidRPr="00A61C22">
        <w:rPr>
          <w:rStyle w:val="NormalTok"/>
          <w:lang w:val="fr-FR"/>
          <w:rPrChange w:author="Philippe Cornichet" w:date="2021-08-12T15:19:00Z" w:id="3271">
            <w:rPr>
              <w:rStyle w:val="NormalTok"/>
            </w:rPr>
          </w:rPrChange>
        </w:rPr>
        <w:t xml:space="preserve"> </w:t>
      </w:r>
      <w:r w:rsidRPr="00A61C22">
        <w:rPr>
          <w:rStyle w:val="OperatorTok"/>
          <w:lang w:val="fr-FR"/>
          <w:rPrChange w:author="Philippe Cornichet" w:date="2021-08-12T15:19:00Z" w:id="3272">
            <w:rPr>
              <w:rStyle w:val="OperatorTok"/>
            </w:rPr>
          </w:rPrChange>
        </w:rPr>
        <w:t>+</w:t>
      </w:r>
      <w:r w:rsidRPr="00A61C22">
        <w:rPr>
          <w:rStyle w:val="NormalTok"/>
          <w:lang w:val="fr-FR"/>
          <w:rPrChange w:author="Philippe Cornichet" w:date="2021-08-12T15:19:00Z" w:id="3273">
            <w:rPr>
              <w:rStyle w:val="NormalTok"/>
            </w:rPr>
          </w:rPrChange>
        </w:rPr>
        <w:t xml:space="preserve"> signedToken</w:t>
      </w:r>
      <w:r w:rsidRPr="00A61C22">
        <w:rPr>
          <w:rStyle w:val="OperatorTok"/>
          <w:lang w:val="fr-FR"/>
          <w:rPrChange w:author="Philippe Cornichet" w:date="2021-08-12T15:19:00Z" w:id="3274">
            <w:rPr>
              <w:rStyle w:val="OperatorTok"/>
            </w:rPr>
          </w:rPrChange>
        </w:rPr>
        <w:t>,</w:t>
      </w:r>
      <w:r w:rsidRPr="00A61C22">
        <w:rPr>
          <w:lang w:val="fr-FR"/>
          <w:rPrChange w:author="Philippe Cornichet" w:date="2021-08-12T15:19:00Z" w:id="3275">
            <w:rPr/>
          </w:rPrChange>
        </w:rPr>
        <w:br/>
      </w:r>
      <w:r w:rsidRPr="00A61C22">
        <w:rPr>
          <w:rStyle w:val="NormalTok"/>
          <w:lang w:val="fr-FR"/>
          <w:rPrChange w:author="Philippe Cornichet" w:date="2021-08-12T15:19:00Z" w:id="3276">
            <w:rPr>
              <w:rStyle w:val="NormalTok"/>
            </w:rPr>
          </w:rPrChange>
        </w:rPr>
        <w:t xml:space="preserve">    </w:t>
      </w:r>
      <w:r w:rsidRPr="00A61C22">
        <w:rPr>
          <w:rStyle w:val="DataTypeTok"/>
          <w:lang w:val="fr-FR"/>
          <w:rPrChange w:author="Philippe Cornichet" w:date="2021-08-12T15:19:00Z" w:id="3277">
            <w:rPr>
              <w:rStyle w:val="DataTypeTok"/>
            </w:rPr>
          </w:rPrChange>
        </w:rPr>
        <w:t>expires</w:t>
      </w:r>
      <w:r w:rsidRPr="00A61C22">
        <w:rPr>
          <w:rStyle w:val="OperatorTok"/>
          <w:lang w:val="fr-FR"/>
          <w:rPrChange w:author="Philippe Cornichet" w:date="2021-08-12T15:19:00Z" w:id="3278">
            <w:rPr>
              <w:rStyle w:val="OperatorTok"/>
            </w:rPr>
          </w:rPrChange>
        </w:rPr>
        <w:t>:</w:t>
      </w:r>
      <w:r w:rsidRPr="00A61C22">
        <w:rPr>
          <w:rStyle w:val="NormalTok"/>
          <w:lang w:val="fr-FR"/>
          <w:rPrChange w:author="Philippe Cornichet" w:date="2021-08-12T15:19:00Z" w:id="3279">
            <w:rPr>
              <w:rStyle w:val="NormalTok"/>
            </w:rPr>
          </w:rPrChange>
        </w:rPr>
        <w:t xml:space="preserve"> expiresIn</w:t>
      </w:r>
      <w:r w:rsidRPr="00A61C22">
        <w:rPr>
          <w:rStyle w:val="OperatorTok"/>
          <w:lang w:val="fr-FR"/>
          <w:rPrChange w:author="Philippe Cornichet" w:date="2021-08-12T15:19:00Z" w:id="3280">
            <w:rPr>
              <w:rStyle w:val="OperatorTok"/>
            </w:rPr>
          </w:rPrChange>
        </w:rPr>
        <w:t>,</w:t>
      </w:r>
      <w:r w:rsidRPr="00A61C22">
        <w:rPr>
          <w:lang w:val="fr-FR"/>
          <w:rPrChange w:author="Philippe Cornichet" w:date="2021-08-12T15:19:00Z" w:id="3281">
            <w:rPr/>
          </w:rPrChange>
        </w:rPr>
        <w:br/>
      </w:r>
      <w:r w:rsidRPr="00A61C22">
        <w:rPr>
          <w:rStyle w:val="NormalTok"/>
          <w:lang w:val="fr-FR"/>
          <w:rPrChange w:author="Philippe Cornichet" w:date="2021-08-12T15:19:00Z" w:id="3282">
            <w:rPr>
              <w:rStyle w:val="NormalTok"/>
            </w:rPr>
          </w:rPrChange>
        </w:rPr>
        <w:t>}</w:t>
      </w:r>
      <w:r w:rsidRPr="00A61C22">
        <w:rPr>
          <w:rStyle w:val="OperatorTok"/>
          <w:lang w:val="fr-FR"/>
          <w:rPrChange w:author="Philippe Cornichet" w:date="2021-08-12T15:19:00Z" w:id="3283">
            <w:rPr>
              <w:rStyle w:val="OperatorTok"/>
            </w:rPr>
          </w:rPrChange>
        </w:rPr>
        <w:t>;</w:t>
      </w:r>
      <w:r w:rsidRPr="00A61C22">
        <w:rPr>
          <w:rStyle w:val="NormalTok"/>
          <w:lang w:val="fr-FR"/>
          <w:rPrChange w:author="Philippe Cornichet" w:date="2021-08-12T15:19:00Z" w:id="3284">
            <w:rPr>
              <w:rStyle w:val="NormalTok"/>
            </w:rPr>
          </w:rPrChange>
        </w:rPr>
        <w:t>}</w:t>
      </w:r>
    </w:p>
    <w:p w:rsidRPr="00A61C22" w:rsidR="00383E43" w:rsidRDefault="00A61C22" w14:paraId="750A0F2B" w14:textId="77777777">
      <w:pPr>
        <w:pStyle w:val="FirstParagraph"/>
        <w:rPr>
          <w:lang w:val="fr-FR"/>
          <w:rPrChange w:author="Philippe Cornichet" w:date="2021-08-12T15:19:00Z" w:id="3285">
            <w:rPr/>
          </w:rPrChange>
        </w:rPr>
      </w:pPr>
      <w:r w:rsidRPr="00A61C22">
        <w:rPr>
          <w:lang w:val="fr-FR"/>
          <w:rPrChange w:author="Philippe Cornichet" w:date="2021-08-12T15:19:00Z" w:id="3286">
            <w:rPr/>
          </w:rPrChange>
        </w:rPr>
        <w:t>L’essentiel du processus de vérification du nom d’utilisateur, le déchiffrement du mot de passe de hachage ne varie pas beaucoup avec la stratégie passeport-local, mais cette fois un JWT est émis lorsque les informations d’identification sont corrigées.</w:t>
      </w:r>
    </w:p>
    <w:p w:rsidRPr="00A61C22" w:rsidR="00383E43" w:rsidRDefault="00A61C22" w14:paraId="1DF4D790" w14:textId="77777777">
      <w:pPr>
        <w:pStyle w:val="SourceCode"/>
        <w:rPr>
          <w:lang w:val="fr-FR"/>
          <w:rPrChange w:author="Philippe Cornichet" w:date="2021-08-12T15:19:00Z" w:id="3287">
            <w:rPr/>
          </w:rPrChange>
        </w:rPr>
      </w:pPr>
      <w:r w:rsidRPr="00A61C22">
        <w:rPr>
          <w:rStyle w:val="VerbatimChar"/>
          <w:lang w:val="fr-FR"/>
          <w:rPrChange w:author="Philippe Cornichet" w:date="2021-08-12T15:19:00Z" w:id="3288">
            <w:rPr>
              <w:rStyle w:val="VerbatimChar"/>
            </w:rPr>
          </w:rPrChange>
        </w:rPr>
        <w:t>//Dans auth/users.js</w:t>
      </w:r>
      <w:r w:rsidRPr="00A61C22">
        <w:rPr>
          <w:lang w:val="fr-FR"/>
          <w:rPrChange w:author="Philippe Cornichet" w:date="2021-08-12T15:19:00Z" w:id="3289">
            <w:rPr/>
          </w:rPrChange>
        </w:rPr>
        <w:br/>
      </w:r>
      <w:r w:rsidRPr="00A61C22">
        <w:rPr>
          <w:lang w:val="fr-FR"/>
          <w:rPrChange w:author="Philippe Cornichet" w:date="2021-08-12T15:19:00Z" w:id="3290">
            <w:rPr/>
          </w:rPrChange>
        </w:rPr>
        <w:br/>
      </w:r>
      <w:r w:rsidRPr="00A61C22">
        <w:rPr>
          <w:rStyle w:val="VerbatimChar"/>
          <w:lang w:val="fr-FR"/>
          <w:rPrChange w:author="Philippe Cornichet" w:date="2021-08-12T15:19:00Z" w:id="3291">
            <w:rPr>
              <w:rStyle w:val="VerbatimChar"/>
            </w:rPr>
          </w:rPrChange>
        </w:rPr>
        <w:t>router.post('/login', (req, res) =&gt; {</w:t>
      </w:r>
      <w:r w:rsidRPr="00A61C22">
        <w:rPr>
          <w:lang w:val="fr-FR"/>
          <w:rPrChange w:author="Philippe Cornichet" w:date="2021-08-12T15:19:00Z" w:id="3292">
            <w:rPr/>
          </w:rPrChange>
        </w:rPr>
        <w:br/>
      </w:r>
      <w:r w:rsidRPr="00A61C22">
        <w:rPr>
          <w:rStyle w:val="VerbatimChar"/>
          <w:lang w:val="fr-FR"/>
          <w:rPrChange w:author="Philippe Cornichet" w:date="2021-08-12T15:19:00Z" w:id="3293">
            <w:rPr>
              <w:rStyle w:val="VerbatimChar"/>
            </w:rPr>
          </w:rPrChange>
        </w:rPr>
        <w:t xml:space="preserve">  User.findOne({ username: req.body.username }, (err, user) =&gt; {</w:t>
      </w:r>
      <w:r w:rsidRPr="00A61C22">
        <w:rPr>
          <w:lang w:val="fr-FR"/>
          <w:rPrChange w:author="Philippe Cornichet" w:date="2021-08-12T15:19:00Z" w:id="3294">
            <w:rPr/>
          </w:rPrChange>
        </w:rPr>
        <w:br/>
      </w:r>
      <w:r w:rsidRPr="00A61C22">
        <w:rPr>
          <w:rStyle w:val="VerbatimChar"/>
          <w:lang w:val="fr-FR"/>
          <w:rPrChange w:author="Philippe Cornichet" w:date="2021-08-12T15:19:00Z" w:id="3295">
            <w:rPr>
              <w:rStyle w:val="VerbatimChar"/>
            </w:rPr>
          </w:rPrChange>
        </w:rPr>
        <w:t xml:space="preserve">    if (user == null) { ... }</w:t>
      </w:r>
      <w:r w:rsidRPr="00A61C22">
        <w:rPr>
          <w:lang w:val="fr-FR"/>
          <w:rPrChange w:author="Philippe Cornichet" w:date="2021-08-12T15:19:00Z" w:id="3296">
            <w:rPr/>
          </w:rPrChange>
        </w:rPr>
        <w:br/>
      </w:r>
      <w:r w:rsidRPr="00A61C22">
        <w:rPr>
          <w:rStyle w:val="VerbatimChar"/>
          <w:lang w:val="fr-FR"/>
          <w:rPrChange w:author="Philippe Cornichet" w:date="2021-08-12T15:19:00Z" w:id="3297">
            <w:rPr>
              <w:rStyle w:val="VerbatimChar"/>
            </w:rPr>
          </w:rPrChange>
        </w:rPr>
        <w:t xml:space="preserve">    const isValidPassword = utils.validPassword(</w:t>
      </w:r>
      <w:r w:rsidRPr="00A61C22">
        <w:rPr>
          <w:lang w:val="fr-FR"/>
          <w:rPrChange w:author="Philippe Cornichet" w:date="2021-08-12T15:19:00Z" w:id="3298">
            <w:rPr/>
          </w:rPrChange>
        </w:rPr>
        <w:br/>
      </w:r>
      <w:r w:rsidRPr="00A61C22">
        <w:rPr>
          <w:rStyle w:val="VerbatimChar"/>
          <w:lang w:val="fr-FR"/>
          <w:rPrChange w:author="Philippe Cornichet" w:date="2021-08-12T15:19:00Z" w:id="3299">
            <w:rPr>
              <w:rStyle w:val="VerbatimChar"/>
            </w:rPr>
          </w:rPrChange>
        </w:rPr>
        <w:t xml:space="preserve">      req.body.password,</w:t>
      </w:r>
      <w:r w:rsidRPr="00A61C22">
        <w:rPr>
          <w:lang w:val="fr-FR"/>
          <w:rPrChange w:author="Philippe Cornichet" w:date="2021-08-12T15:19:00Z" w:id="3300">
            <w:rPr/>
          </w:rPrChange>
        </w:rPr>
        <w:br/>
      </w:r>
      <w:r w:rsidRPr="00A61C22">
        <w:rPr>
          <w:rStyle w:val="VerbatimChar"/>
          <w:lang w:val="fr-FR"/>
          <w:rPrChange w:author="Philippe Cornichet" w:date="2021-08-12T15:19:00Z" w:id="3301">
            <w:rPr>
              <w:rStyle w:val="VerbatimChar"/>
            </w:rPr>
          </w:rPrChange>
        </w:rPr>
        <w:t xml:space="preserve">      user.hash,</w:t>
      </w:r>
      <w:r w:rsidRPr="00A61C22">
        <w:rPr>
          <w:lang w:val="fr-FR"/>
          <w:rPrChange w:author="Philippe Cornichet" w:date="2021-08-12T15:19:00Z" w:id="3302">
            <w:rPr/>
          </w:rPrChange>
        </w:rPr>
        <w:br/>
      </w:r>
      <w:r w:rsidRPr="00A61C22">
        <w:rPr>
          <w:rStyle w:val="VerbatimChar"/>
          <w:lang w:val="fr-FR"/>
          <w:rPrChange w:author="Philippe Cornichet" w:date="2021-08-12T15:19:00Z" w:id="3303">
            <w:rPr>
              <w:rStyle w:val="VerbatimChar"/>
            </w:rPr>
          </w:rPrChange>
        </w:rPr>
        <w:t xml:space="preserve">      user.salt</w:t>
      </w:r>
      <w:r w:rsidRPr="00A61C22">
        <w:rPr>
          <w:lang w:val="fr-FR"/>
          <w:rPrChange w:author="Philippe Cornichet" w:date="2021-08-12T15:19:00Z" w:id="3304">
            <w:rPr/>
          </w:rPrChange>
        </w:rPr>
        <w:br/>
      </w:r>
      <w:r w:rsidRPr="00A61C22">
        <w:rPr>
          <w:rStyle w:val="VerbatimChar"/>
          <w:lang w:val="fr-FR"/>
          <w:rPrChange w:author="Philippe Cornichet" w:date="2021-08-12T15:19:00Z" w:id="3305">
            <w:rPr>
              <w:rStyle w:val="VerbatimChar"/>
            </w:rPr>
          </w:rPrChange>
        </w:rPr>
        <w:t xml:space="preserve">    );</w:t>
      </w:r>
      <w:r w:rsidRPr="00A61C22">
        <w:rPr>
          <w:lang w:val="fr-FR"/>
          <w:rPrChange w:author="Philippe Cornichet" w:date="2021-08-12T15:19:00Z" w:id="3306">
            <w:rPr/>
          </w:rPrChange>
        </w:rPr>
        <w:br/>
      </w:r>
      <w:r w:rsidRPr="00A61C22">
        <w:rPr>
          <w:rStyle w:val="VerbatimChar"/>
          <w:lang w:val="fr-FR"/>
          <w:rPrChange w:author="Philippe Cornichet" w:date="2021-08-12T15:19:00Z" w:id="3307">
            <w:rPr>
              <w:rStyle w:val="VerbatimChar"/>
            </w:rPr>
          </w:rPrChange>
        </w:rPr>
        <w:t xml:space="preserve">    if (isValidPassword) {</w:t>
      </w:r>
      <w:r w:rsidRPr="00A61C22">
        <w:rPr>
          <w:lang w:val="fr-FR"/>
          <w:rPrChange w:author="Philippe Cornichet" w:date="2021-08-12T15:19:00Z" w:id="3308">
            <w:rPr/>
          </w:rPrChange>
        </w:rPr>
        <w:br/>
      </w:r>
      <w:r w:rsidRPr="00A61C22">
        <w:rPr>
          <w:rStyle w:val="VerbatimChar"/>
          <w:lang w:val="fr-FR"/>
          <w:rPrChange w:author="Philippe Cornichet" w:date="2021-08-12T15:19:00Z" w:id="3309">
            <w:rPr>
              <w:rStyle w:val="VerbatimChar"/>
            </w:rPr>
          </w:rPrChange>
        </w:rPr>
        <w:t xml:space="preserve">      const tokenObject = utils.issueJWT(user);</w:t>
      </w:r>
      <w:r w:rsidRPr="00A61C22">
        <w:rPr>
          <w:lang w:val="fr-FR"/>
          <w:rPrChange w:author="Philippe Cornichet" w:date="2021-08-12T15:19:00Z" w:id="3310">
            <w:rPr/>
          </w:rPrChange>
        </w:rPr>
        <w:br/>
      </w:r>
      <w:r w:rsidRPr="00A61C22">
        <w:rPr>
          <w:rStyle w:val="VerbatimChar"/>
          <w:lang w:val="fr-FR"/>
          <w:rPrChange w:author="Philippe Cornichet" w:date="2021-08-12T15:19:00Z" w:id="3311">
            <w:rPr>
              <w:rStyle w:val="VerbatimChar"/>
            </w:rPr>
          </w:rPrChange>
        </w:rPr>
        <w:t xml:space="preserve">      return res.status(200).json({</w:t>
      </w:r>
      <w:r w:rsidRPr="00A61C22">
        <w:rPr>
          <w:lang w:val="fr-FR"/>
          <w:rPrChange w:author="Philippe Cornichet" w:date="2021-08-12T15:19:00Z" w:id="3312">
            <w:rPr/>
          </w:rPrChange>
        </w:rPr>
        <w:br/>
      </w:r>
      <w:r w:rsidRPr="00A61C22">
        <w:rPr>
          <w:rStyle w:val="VerbatimChar"/>
          <w:lang w:val="fr-FR"/>
          <w:rPrChange w:author="Philippe Cornichet" w:date="2021-08-12T15:19:00Z" w:id="3313">
            <w:rPr>
              <w:rStyle w:val="VerbatimChar"/>
            </w:rPr>
          </w:rPrChange>
        </w:rPr>
        <w:t xml:space="preserve">        success: true,</w:t>
      </w:r>
      <w:r w:rsidRPr="00A61C22">
        <w:rPr>
          <w:lang w:val="fr-FR"/>
          <w:rPrChange w:author="Philippe Cornichet" w:date="2021-08-12T15:19:00Z" w:id="3314">
            <w:rPr/>
          </w:rPrChange>
        </w:rPr>
        <w:br/>
      </w:r>
      <w:r w:rsidRPr="00A61C22">
        <w:rPr>
          <w:rStyle w:val="VerbatimChar"/>
          <w:lang w:val="fr-FR"/>
          <w:rPrChange w:author="Philippe Cornichet" w:date="2021-08-12T15:19:00Z" w:id="3315">
            <w:rPr>
              <w:rStyle w:val="VerbatimChar"/>
            </w:rPr>
          </w:rPrChange>
        </w:rPr>
        <w:t xml:space="preserve">        user: user,</w:t>
      </w:r>
      <w:r w:rsidRPr="00A61C22">
        <w:rPr>
          <w:lang w:val="fr-FR"/>
          <w:rPrChange w:author="Philippe Cornichet" w:date="2021-08-12T15:19:00Z" w:id="3316">
            <w:rPr/>
          </w:rPrChange>
        </w:rPr>
        <w:br/>
      </w:r>
      <w:r w:rsidRPr="00A61C22">
        <w:rPr>
          <w:rStyle w:val="VerbatimChar"/>
          <w:lang w:val="fr-FR"/>
          <w:rPrChange w:author="Philippe Cornichet" w:date="2021-08-12T15:19:00Z" w:id="3317">
            <w:rPr>
              <w:rStyle w:val="VerbatimChar"/>
            </w:rPr>
          </w:rPrChange>
        </w:rPr>
        <w:t xml:space="preserve">        token: tokenObject.token,</w:t>
      </w:r>
      <w:r w:rsidRPr="00A61C22">
        <w:rPr>
          <w:lang w:val="fr-FR"/>
          <w:rPrChange w:author="Philippe Cornichet" w:date="2021-08-12T15:19:00Z" w:id="3318">
            <w:rPr/>
          </w:rPrChange>
        </w:rPr>
        <w:br/>
      </w:r>
      <w:r w:rsidRPr="00A61C22">
        <w:rPr>
          <w:rStyle w:val="VerbatimChar"/>
          <w:lang w:val="fr-FR"/>
          <w:rPrChange w:author="Philippe Cornichet" w:date="2021-08-12T15:19:00Z" w:id="3319">
            <w:rPr>
              <w:rStyle w:val="VerbatimChar"/>
            </w:rPr>
          </w:rPrChange>
        </w:rPr>
        <w:t xml:space="preserve">        expiresIn: tokenObject.expires,</w:t>
      </w:r>
      <w:r w:rsidRPr="00A61C22">
        <w:rPr>
          <w:lang w:val="fr-FR"/>
          <w:rPrChange w:author="Philippe Cornichet" w:date="2021-08-12T15:19:00Z" w:id="3320">
            <w:rPr/>
          </w:rPrChange>
        </w:rPr>
        <w:br/>
      </w:r>
      <w:r w:rsidRPr="00A61C22">
        <w:rPr>
          <w:rStyle w:val="VerbatimChar"/>
          <w:lang w:val="fr-FR"/>
          <w:rPrChange w:author="Philippe Cornichet" w:date="2021-08-12T15:19:00Z" w:id="3321">
            <w:rPr>
              <w:rStyle w:val="VerbatimChar"/>
            </w:rPr>
          </w:rPrChange>
        </w:rPr>
        <w:t xml:space="preserve">      });</w:t>
      </w:r>
      <w:r w:rsidRPr="00A61C22">
        <w:rPr>
          <w:lang w:val="fr-FR"/>
          <w:rPrChange w:author="Philippe Cornichet" w:date="2021-08-12T15:19:00Z" w:id="3322">
            <w:rPr/>
          </w:rPrChange>
        </w:rPr>
        <w:br/>
      </w:r>
      <w:r w:rsidRPr="00A61C22">
        <w:rPr>
          <w:rStyle w:val="VerbatimChar"/>
          <w:lang w:val="fr-FR"/>
          <w:rPrChange w:author="Philippe Cornichet" w:date="2021-08-12T15:19:00Z" w:id="3323">
            <w:rPr>
              <w:rStyle w:val="VerbatimChar"/>
            </w:rPr>
          </w:rPrChange>
        </w:rPr>
        <w:t xml:space="preserve">    } else {</w:t>
      </w:r>
      <w:r w:rsidRPr="00A61C22">
        <w:rPr>
          <w:lang w:val="fr-FR"/>
          <w:rPrChange w:author="Philippe Cornichet" w:date="2021-08-12T15:19:00Z" w:id="3324">
            <w:rPr/>
          </w:rPrChange>
        </w:rPr>
        <w:br/>
      </w:r>
      <w:r w:rsidRPr="00A61C22">
        <w:rPr>
          <w:rStyle w:val="VerbatimChar"/>
          <w:lang w:val="fr-FR"/>
          <w:rPrChange w:author="Philippe Cornichet" w:date="2021-08-12T15:19:00Z" w:id="3325">
            <w:rPr>
              <w:rStyle w:val="VerbatimChar"/>
            </w:rPr>
          </w:rPrChange>
        </w:rPr>
        <w:t xml:space="preserve">      return res.status(401).json({ success: false, msg: 'Wrong password' });</w:t>
      </w:r>
      <w:r w:rsidRPr="00A61C22">
        <w:rPr>
          <w:lang w:val="fr-FR"/>
          <w:rPrChange w:author="Philippe Cornichet" w:date="2021-08-12T15:19:00Z" w:id="3326">
            <w:rPr/>
          </w:rPrChange>
        </w:rPr>
        <w:br/>
      </w:r>
      <w:r w:rsidRPr="00A61C22">
        <w:rPr>
          <w:rStyle w:val="VerbatimChar"/>
          <w:lang w:val="fr-FR"/>
          <w:rPrChange w:author="Philippe Cornichet" w:date="2021-08-12T15:19:00Z" w:id="3327">
            <w:rPr>
              <w:rStyle w:val="VerbatimChar"/>
            </w:rPr>
          </w:rPrChange>
        </w:rPr>
        <w:t>}});});</w:t>
      </w:r>
    </w:p>
    <w:p w:rsidRPr="00A61C22" w:rsidR="00383E43" w:rsidRDefault="00A61C22" w14:paraId="54FE7B5D" w14:textId="77777777">
      <w:pPr>
        <w:pStyle w:val="FirstParagraph"/>
        <w:rPr>
          <w:lang w:val="fr-FR"/>
          <w:rPrChange w:author="Philippe Cornichet" w:date="2021-08-12T15:19:00Z" w:id="3328">
            <w:rPr/>
          </w:rPrChange>
        </w:rPr>
      </w:pPr>
      <w:r w:rsidRPr="00A61C22">
        <w:rPr>
          <w:lang w:val="fr-FR"/>
          <w:rPrChange w:author="Philippe Cornichet" w:date="2021-08-12T15:19:00Z" w:id="3329">
            <w:rPr/>
          </w:rPrChange>
        </w:rPr>
        <w:t>Ensuite, j’implémente le middleware de passeport dans mon app.js</w:t>
      </w:r>
    </w:p>
    <w:p w:rsidRPr="00A61C22" w:rsidR="00383E43" w:rsidRDefault="00A61C22" w14:paraId="41CF86A3" w14:textId="77777777">
      <w:pPr>
        <w:pStyle w:val="SourceCode"/>
        <w:rPr>
          <w:lang w:val="fr-FR"/>
          <w:rPrChange w:author="Philippe Cornichet" w:date="2021-08-12T15:19:00Z" w:id="3330">
            <w:rPr/>
          </w:rPrChange>
        </w:rPr>
      </w:pPr>
      <w:r w:rsidRPr="00A61C22">
        <w:rPr>
          <w:rStyle w:val="CommentTok"/>
          <w:lang w:val="fr-FR"/>
          <w:rPrChange w:author="Philippe Cornichet" w:date="2021-08-12T15:19:00Z" w:id="3331">
            <w:rPr>
              <w:rStyle w:val="CommentTok"/>
            </w:rPr>
          </w:rPrChange>
        </w:rPr>
        <w:lastRenderedPageBreak/>
        <w:t>//app.js</w:t>
      </w:r>
      <w:r w:rsidRPr="00A61C22">
        <w:rPr>
          <w:lang w:val="fr-FR"/>
          <w:rPrChange w:author="Philippe Cornichet" w:date="2021-08-12T15:19:00Z" w:id="3332">
            <w:rPr/>
          </w:rPrChange>
        </w:rPr>
        <w:br/>
      </w:r>
      <w:r w:rsidRPr="00A61C22">
        <w:rPr>
          <w:lang w:val="fr-FR"/>
          <w:rPrChange w:author="Philippe Cornichet" w:date="2021-08-12T15:19:00Z" w:id="3333">
            <w:rPr/>
          </w:rPrChange>
        </w:rPr>
        <w:br/>
      </w:r>
      <w:r w:rsidRPr="00A61C22">
        <w:rPr>
          <w:rStyle w:val="CommentTok"/>
          <w:lang w:val="fr-FR"/>
          <w:rPrChange w:author="Philippe Cornichet" w:date="2021-08-12T15:19:00Z" w:id="3334">
            <w:rPr>
              <w:rStyle w:val="CommentTok"/>
            </w:rPr>
          </w:rPrChange>
        </w:rPr>
        <w:t>//API Route</w:t>
      </w:r>
      <w:r w:rsidRPr="00A61C22">
        <w:rPr>
          <w:lang w:val="fr-FR"/>
          <w:rPrChange w:author="Philippe Cornichet" w:date="2021-08-12T15:19:00Z" w:id="3335">
            <w:rPr/>
          </w:rPrChange>
        </w:rPr>
        <w:br/>
      </w:r>
      <w:proofErr w:type="gramStart"/>
      <w:r w:rsidRPr="00A61C22">
        <w:rPr>
          <w:rStyle w:val="NormalTok"/>
          <w:lang w:val="fr-FR"/>
          <w:rPrChange w:author="Philippe Cornichet" w:date="2021-08-12T15:19:00Z" w:id="3336">
            <w:rPr>
              <w:rStyle w:val="NormalTok"/>
            </w:rPr>
          </w:rPrChange>
        </w:rPr>
        <w:t>app</w:t>
      </w:r>
      <w:r w:rsidRPr="00A61C22">
        <w:rPr>
          <w:rStyle w:val="OperatorTok"/>
          <w:lang w:val="fr-FR"/>
          <w:rPrChange w:author="Philippe Cornichet" w:date="2021-08-12T15:19:00Z" w:id="3337">
            <w:rPr>
              <w:rStyle w:val="OperatorTok"/>
            </w:rPr>
          </w:rPrChange>
        </w:rPr>
        <w:t>.</w:t>
      </w:r>
      <w:r w:rsidRPr="00A61C22">
        <w:rPr>
          <w:rStyle w:val="FunctionTok"/>
          <w:lang w:val="fr-FR"/>
          <w:rPrChange w:author="Philippe Cornichet" w:date="2021-08-12T15:19:00Z" w:id="3338">
            <w:rPr>
              <w:rStyle w:val="FunctionTok"/>
            </w:rPr>
          </w:rPrChange>
        </w:rPr>
        <w:t>use</w:t>
      </w:r>
      <w:r w:rsidRPr="00A61C22">
        <w:rPr>
          <w:rStyle w:val="NormalTok"/>
          <w:lang w:val="fr-FR"/>
          <w:rPrChange w:author="Philippe Cornichet" w:date="2021-08-12T15:19:00Z" w:id="3339">
            <w:rPr>
              <w:rStyle w:val="NormalTok"/>
            </w:rPr>
          </w:rPrChange>
        </w:rPr>
        <w:t>(</w:t>
      </w:r>
      <w:proofErr w:type="gramEnd"/>
      <w:r w:rsidRPr="00A61C22">
        <w:rPr>
          <w:lang w:val="fr-FR"/>
          <w:rPrChange w:author="Philippe Cornichet" w:date="2021-08-12T15:19:00Z" w:id="3340">
            <w:rPr/>
          </w:rPrChange>
        </w:rPr>
        <w:br/>
      </w:r>
      <w:r w:rsidRPr="00A61C22">
        <w:rPr>
          <w:rStyle w:val="NormalTok"/>
          <w:lang w:val="fr-FR"/>
          <w:rPrChange w:author="Philippe Cornichet" w:date="2021-08-12T15:19:00Z" w:id="3341">
            <w:rPr>
              <w:rStyle w:val="NormalTok"/>
            </w:rPr>
          </w:rPrChange>
        </w:rPr>
        <w:t xml:space="preserve">  </w:t>
      </w:r>
      <w:r w:rsidRPr="00A61C22">
        <w:rPr>
          <w:rStyle w:val="StringTok"/>
          <w:lang w:val="fr-FR"/>
          <w:rPrChange w:author="Philippe Cornichet" w:date="2021-08-12T15:19:00Z" w:id="3342">
            <w:rPr>
              <w:rStyle w:val="StringTok"/>
            </w:rPr>
          </w:rPrChange>
        </w:rPr>
        <w:t>'/REST_API/api'</w:t>
      </w:r>
      <w:r w:rsidRPr="00A61C22">
        <w:rPr>
          <w:rStyle w:val="OperatorTok"/>
          <w:lang w:val="fr-FR"/>
          <w:rPrChange w:author="Philippe Cornichet" w:date="2021-08-12T15:19:00Z" w:id="3343">
            <w:rPr>
              <w:rStyle w:val="OperatorTok"/>
            </w:rPr>
          </w:rPrChange>
        </w:rPr>
        <w:t>,</w:t>
      </w:r>
      <w:r w:rsidRPr="00A61C22">
        <w:rPr>
          <w:lang w:val="fr-FR"/>
          <w:rPrChange w:author="Philippe Cornichet" w:date="2021-08-12T15:19:00Z" w:id="3344">
            <w:rPr/>
          </w:rPrChange>
        </w:rPr>
        <w:br/>
      </w:r>
      <w:r w:rsidRPr="00A61C22">
        <w:rPr>
          <w:rStyle w:val="NormalTok"/>
          <w:lang w:val="fr-FR"/>
          <w:rPrChange w:author="Philippe Cornichet" w:date="2021-08-12T15:19:00Z" w:id="3345">
            <w:rPr>
              <w:rStyle w:val="NormalTok"/>
            </w:rPr>
          </w:rPrChange>
        </w:rPr>
        <w:t xml:space="preserve">  passport</w:t>
      </w:r>
      <w:r w:rsidRPr="00A61C22">
        <w:rPr>
          <w:rStyle w:val="OperatorTok"/>
          <w:lang w:val="fr-FR"/>
          <w:rPrChange w:author="Philippe Cornichet" w:date="2021-08-12T15:19:00Z" w:id="3346">
            <w:rPr>
              <w:rStyle w:val="OperatorTok"/>
            </w:rPr>
          </w:rPrChange>
        </w:rPr>
        <w:t>.</w:t>
      </w:r>
      <w:r w:rsidRPr="00A61C22">
        <w:rPr>
          <w:rStyle w:val="FunctionTok"/>
          <w:lang w:val="fr-FR"/>
          <w:rPrChange w:author="Philippe Cornichet" w:date="2021-08-12T15:19:00Z" w:id="3347">
            <w:rPr>
              <w:rStyle w:val="FunctionTok"/>
            </w:rPr>
          </w:rPrChange>
        </w:rPr>
        <w:t>authenticate</w:t>
      </w:r>
      <w:r w:rsidRPr="00A61C22">
        <w:rPr>
          <w:rStyle w:val="NormalTok"/>
          <w:lang w:val="fr-FR"/>
          <w:rPrChange w:author="Philippe Cornichet" w:date="2021-08-12T15:19:00Z" w:id="3348">
            <w:rPr>
              <w:rStyle w:val="NormalTok"/>
            </w:rPr>
          </w:rPrChange>
        </w:rPr>
        <w:t>(</w:t>
      </w:r>
      <w:r w:rsidRPr="00A61C22">
        <w:rPr>
          <w:rStyle w:val="StringTok"/>
          <w:lang w:val="fr-FR"/>
          <w:rPrChange w:author="Philippe Cornichet" w:date="2021-08-12T15:19:00Z" w:id="3349">
            <w:rPr>
              <w:rStyle w:val="StringTok"/>
            </w:rPr>
          </w:rPrChange>
        </w:rPr>
        <w:t>'jwt'</w:t>
      </w:r>
      <w:r w:rsidRPr="00A61C22">
        <w:rPr>
          <w:rStyle w:val="OperatorTok"/>
          <w:lang w:val="fr-FR"/>
          <w:rPrChange w:author="Philippe Cornichet" w:date="2021-08-12T15:19:00Z" w:id="3350">
            <w:rPr>
              <w:rStyle w:val="OperatorTok"/>
            </w:rPr>
          </w:rPrChange>
        </w:rPr>
        <w:t>,</w:t>
      </w:r>
      <w:r w:rsidRPr="00A61C22">
        <w:rPr>
          <w:rStyle w:val="NormalTok"/>
          <w:lang w:val="fr-FR"/>
          <w:rPrChange w:author="Philippe Cornichet" w:date="2021-08-12T15:19:00Z" w:id="3351">
            <w:rPr>
              <w:rStyle w:val="NormalTok"/>
            </w:rPr>
          </w:rPrChange>
        </w:rPr>
        <w:t xml:space="preserve"> { </w:t>
      </w:r>
      <w:r w:rsidRPr="00A61C22">
        <w:rPr>
          <w:rStyle w:val="DataTypeTok"/>
          <w:lang w:val="fr-FR"/>
          <w:rPrChange w:author="Philippe Cornichet" w:date="2021-08-12T15:19:00Z" w:id="3352">
            <w:rPr>
              <w:rStyle w:val="DataTypeTok"/>
            </w:rPr>
          </w:rPrChange>
        </w:rPr>
        <w:t>session</w:t>
      </w:r>
      <w:r w:rsidRPr="00A61C22">
        <w:rPr>
          <w:rStyle w:val="OperatorTok"/>
          <w:lang w:val="fr-FR"/>
          <w:rPrChange w:author="Philippe Cornichet" w:date="2021-08-12T15:19:00Z" w:id="3353">
            <w:rPr>
              <w:rStyle w:val="OperatorTok"/>
            </w:rPr>
          </w:rPrChange>
        </w:rPr>
        <w:t>:</w:t>
      </w:r>
      <w:r w:rsidRPr="00A61C22">
        <w:rPr>
          <w:rStyle w:val="NormalTok"/>
          <w:lang w:val="fr-FR"/>
          <w:rPrChange w:author="Philippe Cornichet" w:date="2021-08-12T15:19:00Z" w:id="3354">
            <w:rPr>
              <w:rStyle w:val="NormalTok"/>
            </w:rPr>
          </w:rPrChange>
        </w:rPr>
        <w:t xml:space="preserve"> </w:t>
      </w:r>
      <w:r w:rsidRPr="00A61C22">
        <w:rPr>
          <w:rStyle w:val="KeywordTok"/>
          <w:lang w:val="fr-FR"/>
          <w:rPrChange w:author="Philippe Cornichet" w:date="2021-08-12T15:19:00Z" w:id="3355">
            <w:rPr>
              <w:rStyle w:val="KeywordTok"/>
            </w:rPr>
          </w:rPrChange>
        </w:rPr>
        <w:t>false</w:t>
      </w:r>
      <w:r w:rsidRPr="00A61C22">
        <w:rPr>
          <w:rStyle w:val="NormalTok"/>
          <w:lang w:val="fr-FR"/>
          <w:rPrChange w:author="Philippe Cornichet" w:date="2021-08-12T15:19:00Z" w:id="3356">
            <w:rPr>
              <w:rStyle w:val="NormalTok"/>
            </w:rPr>
          </w:rPrChange>
        </w:rPr>
        <w:t xml:space="preserve"> })</w:t>
      </w:r>
      <w:r w:rsidRPr="00A61C22">
        <w:rPr>
          <w:rStyle w:val="OperatorTok"/>
          <w:lang w:val="fr-FR"/>
          <w:rPrChange w:author="Philippe Cornichet" w:date="2021-08-12T15:19:00Z" w:id="3357">
            <w:rPr>
              <w:rStyle w:val="OperatorTok"/>
            </w:rPr>
          </w:rPrChange>
        </w:rPr>
        <w:t>,</w:t>
      </w:r>
      <w:r w:rsidRPr="00A61C22">
        <w:rPr>
          <w:lang w:val="fr-FR"/>
          <w:rPrChange w:author="Philippe Cornichet" w:date="2021-08-12T15:19:00Z" w:id="3358">
            <w:rPr/>
          </w:rPrChange>
        </w:rPr>
        <w:br/>
      </w:r>
      <w:r w:rsidRPr="00A61C22">
        <w:rPr>
          <w:rStyle w:val="NormalTok"/>
          <w:lang w:val="fr-FR"/>
          <w:rPrChange w:author="Philippe Cornichet" w:date="2021-08-12T15:19:00Z" w:id="3359">
            <w:rPr>
              <w:rStyle w:val="NormalTok"/>
            </w:rPr>
          </w:rPrChange>
        </w:rPr>
        <w:t xml:space="preserve">  </w:t>
      </w:r>
      <w:r w:rsidRPr="00A61C22">
        <w:rPr>
          <w:rStyle w:val="PreprocessorTok"/>
          <w:lang w:val="fr-FR"/>
          <w:rPrChange w:author="Philippe Cornichet" w:date="2021-08-12T15:19:00Z" w:id="3360">
            <w:rPr>
              <w:rStyle w:val="PreprocessorTok"/>
            </w:rPr>
          </w:rPrChange>
        </w:rPr>
        <w:t>require</w:t>
      </w:r>
      <w:r w:rsidRPr="00A61C22">
        <w:rPr>
          <w:rStyle w:val="NormalTok"/>
          <w:lang w:val="fr-FR"/>
          <w:rPrChange w:author="Philippe Cornichet" w:date="2021-08-12T15:19:00Z" w:id="3361">
            <w:rPr>
              <w:rStyle w:val="NormalTok"/>
            </w:rPr>
          </w:rPrChange>
        </w:rPr>
        <w:t>(</w:t>
      </w:r>
      <w:r w:rsidRPr="00A61C22">
        <w:rPr>
          <w:rStyle w:val="StringTok"/>
          <w:lang w:val="fr-FR"/>
          <w:rPrChange w:author="Philippe Cornichet" w:date="2021-08-12T15:19:00Z" w:id="3362">
            <w:rPr>
              <w:rStyle w:val="StringTok"/>
            </w:rPr>
          </w:rPrChange>
        </w:rPr>
        <w:t>'./routes/app/api'</w:t>
      </w:r>
      <w:r w:rsidRPr="00A61C22">
        <w:rPr>
          <w:rStyle w:val="NormalTok"/>
          <w:lang w:val="fr-FR"/>
          <w:rPrChange w:author="Philippe Cornichet" w:date="2021-08-12T15:19:00Z" w:id="3363">
            <w:rPr>
              <w:rStyle w:val="NormalTok"/>
            </w:rPr>
          </w:rPrChange>
        </w:rPr>
        <w:t>)</w:t>
      </w:r>
      <w:r w:rsidRPr="00A61C22">
        <w:rPr>
          <w:lang w:val="fr-FR"/>
          <w:rPrChange w:author="Philippe Cornichet" w:date="2021-08-12T15:19:00Z" w:id="3364">
            <w:rPr/>
          </w:rPrChange>
        </w:rPr>
        <w:br/>
      </w:r>
      <w:r w:rsidRPr="00A61C22">
        <w:rPr>
          <w:rStyle w:val="NormalTok"/>
          <w:lang w:val="fr-FR"/>
          <w:rPrChange w:author="Philippe Cornichet" w:date="2021-08-12T15:19:00Z" w:id="3365">
            <w:rPr>
              <w:rStyle w:val="NormalTok"/>
            </w:rPr>
          </w:rPrChange>
        </w:rPr>
        <w:t>)</w:t>
      </w:r>
      <w:r w:rsidRPr="00A61C22">
        <w:rPr>
          <w:rStyle w:val="OperatorTok"/>
          <w:lang w:val="fr-FR"/>
          <w:rPrChange w:author="Philippe Cornichet" w:date="2021-08-12T15:19:00Z" w:id="3366">
            <w:rPr>
              <w:rStyle w:val="OperatorTok"/>
            </w:rPr>
          </w:rPrChange>
        </w:rPr>
        <w:t>;</w:t>
      </w:r>
    </w:p>
    <w:p w:rsidRPr="00A61C22" w:rsidR="00383E43" w:rsidRDefault="00A61C22" w14:paraId="516CEB9D" w14:textId="77777777">
      <w:pPr>
        <w:pStyle w:val="Heading4"/>
        <w:rPr>
          <w:lang w:val="fr-FR"/>
          <w:rPrChange w:author="Philippe Cornichet" w:date="2021-08-12T15:19:00Z" w:id="3367">
            <w:rPr/>
          </w:rPrChange>
        </w:rPr>
      </w:pPr>
      <w:bookmarkStart w:name="exemple-avec-le-client-arc-rest" w:id="3368"/>
      <w:bookmarkEnd w:id="3064"/>
      <w:r w:rsidRPr="00A61C22">
        <w:rPr>
          <w:lang w:val="fr-FR"/>
          <w:rPrChange w:author="Philippe Cornichet" w:date="2021-08-12T15:19:00Z" w:id="3369">
            <w:rPr/>
          </w:rPrChange>
        </w:rPr>
        <w:t>Exemple avec le client ARC REST</w:t>
      </w:r>
    </w:p>
    <w:p w:rsidRPr="00A61C22" w:rsidR="00383E43" w:rsidRDefault="00A61C22" w14:paraId="5A97BC0D" w14:textId="77777777">
      <w:pPr>
        <w:pStyle w:val="FirstParagraph"/>
        <w:rPr>
          <w:lang w:val="fr-FR"/>
          <w:rPrChange w:author="Philippe Cornichet" w:date="2021-08-12T15:19:00Z" w:id="3370">
            <w:rPr/>
          </w:rPrChange>
        </w:rPr>
      </w:pPr>
      <w:r w:rsidRPr="00A61C22">
        <w:rPr>
          <w:lang w:val="fr-FR"/>
          <w:rPrChange w:author="Philippe Cornichet" w:date="2021-08-12T15:19:00Z" w:id="3371">
            <w:rPr/>
          </w:rPrChange>
        </w:rPr>
        <w:br/>
      </w:r>
      <w:r w:rsidRPr="00A61C22">
        <w:rPr>
          <w:lang w:val="fr-FR"/>
          <w:rPrChange w:author="Philippe Cornichet" w:date="2021-08-12T15:19:00Z" w:id="3371">
            <w:rPr/>
          </w:rPrChange>
        </w:rPr>
        <w:t>Pour se connecter à notre application, un client fournit un json dans le corps de la requête. Une fois connecté avec succès, le client recevra un jeton qui expire dans 1 jour. Le client attachera ensuite ce jeton dans la partie autorisation de l’en-tête pour la prochaine demande d’accès aux routes protégées.</w:t>
      </w:r>
    </w:p>
    <w:tbl>
      <w:tblPr>
        <w:tblStyle w:val="Table"/>
        <w:tblW w:w="0" w:type="auto"/>
        <w:tblLook w:val="0000" w:firstRow="0" w:lastRow="0" w:firstColumn="0" w:lastColumn="0" w:noHBand="0" w:noVBand="0"/>
      </w:tblPr>
      <w:tblGrid>
        <w:gridCol w:w="4750"/>
        <w:gridCol w:w="4826"/>
      </w:tblGrid>
      <w:tr w:rsidRPr="00A61C22" w:rsidR="00383E43" w14:paraId="0AA1C328" w14:textId="77777777">
        <w:tc>
          <w:tcPr>
            <w:tcW w:w="0" w:type="auto"/>
          </w:tcPr>
          <w:p w:rsidRPr="00A61C22" w:rsidR="00383E43" w:rsidRDefault="00A61C22" w14:paraId="0A162CA5" w14:textId="77777777">
            <w:pPr>
              <w:pStyle w:val="CaptionedFigure"/>
              <w:jc w:val="center"/>
              <w:rPr>
                <w:lang w:val="fr-FR"/>
                <w:rPrChange w:author="Philippe Cornichet" w:date="2021-08-12T15:19:00Z" w:id="3372">
                  <w:rPr/>
                </w:rPrChange>
              </w:rPr>
            </w:pPr>
            <w:r w:rsidRPr="00A61C22">
              <w:rPr>
                <w:noProof/>
                <w:lang w:val="fr-FR"/>
                <w:rPrChange w:author="Philippe Cornichet" w:date="2021-08-12T15:19:00Z" w:id="3373">
                  <w:rPr>
                    <w:noProof/>
                  </w:rPr>
                </w:rPrChange>
              </w:rPr>
              <w:drawing>
                <wp:inline distT="0" distB="0" distL="0" distR="0" wp14:anchorId="425B7522" wp14:editId="49A9627B">
                  <wp:extent cx="1442914" cy="2159999"/>
                  <wp:effectExtent l="0" t="0" r="0" b="0"/>
                  <wp:docPr id="27" name="Picture" descr="Exemple de connexion en tant qu’administrateur pour obtenir toutes les données"/>
                  <wp:cNvGraphicFramePr/>
                  <a:graphic xmlns:a="http://schemas.openxmlformats.org/drawingml/2006/main">
                    <a:graphicData uri="http://schemas.openxmlformats.org/drawingml/2006/picture">
                      <pic:pic xmlns:pic="http://schemas.openxmlformats.org/drawingml/2006/picture">
                        <pic:nvPicPr>
                          <pic:cNvPr id="0" name="Picture" descr="img/JWT/login as admin.png"/>
                          <pic:cNvPicPr>
                            <a:picLocks noChangeAspect="1" noChangeArrowheads="1"/>
                          </pic:cNvPicPr>
                        </pic:nvPicPr>
                        <pic:blipFill>
                          <a:blip r:embed="rId33"/>
                          <a:stretch>
                            <a:fillRect/>
                          </a:stretch>
                        </pic:blipFill>
                        <pic:spPr bwMode="auto">
                          <a:xfrm>
                            <a:off x="0" y="0"/>
                            <a:ext cx="1442914" cy="2159999"/>
                          </a:xfrm>
                          <a:prstGeom prst="rect">
                            <a:avLst/>
                          </a:prstGeom>
                          <a:noFill/>
                          <a:ln w="9525">
                            <a:noFill/>
                            <a:headEnd/>
                            <a:tailEnd/>
                          </a:ln>
                        </pic:spPr>
                      </pic:pic>
                    </a:graphicData>
                  </a:graphic>
                </wp:inline>
              </w:drawing>
            </w:r>
          </w:p>
          <w:p w:rsidRPr="00A61C22" w:rsidR="00383E43" w:rsidRDefault="00A61C22" w14:paraId="0FBB7B54" w14:textId="77777777">
            <w:pPr>
              <w:pStyle w:val="ImageCaption"/>
              <w:jc w:val="center"/>
              <w:rPr>
                <w:lang w:val="fr-FR"/>
                <w:rPrChange w:author="Philippe Cornichet" w:date="2021-08-12T15:19:00Z" w:id="3374">
                  <w:rPr/>
                </w:rPrChange>
              </w:rPr>
            </w:pPr>
            <w:bookmarkStart w:name="fig21" w:id="3375"/>
            <w:r w:rsidRPr="00A61C22">
              <w:rPr>
                <w:lang w:val="fr-FR"/>
                <w:rPrChange w:author="Philippe Cornichet" w:date="2021-08-12T15:19:00Z" w:id="3376">
                  <w:rPr/>
                </w:rPrChange>
              </w:rPr>
              <w:t>Figure </w:t>
            </w:r>
            <w:r w:rsidRPr="00A61C22">
              <w:rPr>
                <w:lang w:val="fr-FR"/>
                <w:rPrChange w:author="Philippe Cornichet" w:date="2021-08-12T15:19:00Z" w:id="3377">
                  <w:rPr/>
                </w:rPrChange>
              </w:rPr>
              <w:fldChar w:fldCharType="begin"/>
            </w:r>
            <w:r w:rsidRPr="00A61C22">
              <w:rPr>
                <w:lang w:val="fr-FR"/>
                <w:rPrChange w:author="Philippe Cornichet" w:date="2021-08-12T15:19:00Z" w:id="3378">
                  <w:rPr/>
                </w:rPrChange>
              </w:rPr>
              <w:instrText xml:space="preserve">SEQ Figure \* ARABIC </w:instrText>
            </w:r>
            <w:r w:rsidRPr="00A61C22">
              <w:rPr>
                <w:lang w:val="fr-FR"/>
                <w:rPrChange w:author="Philippe Cornichet" w:date="2021-08-12T15:19:00Z" w:id="3379">
                  <w:rPr/>
                </w:rPrChange>
              </w:rPr>
              <w:fldChar w:fldCharType="separate"/>
            </w:r>
            <w:r w:rsidRPr="00A61C22">
              <w:rPr>
                <w:lang w:val="fr-FR"/>
                <w:rPrChange w:author="Philippe Cornichet" w:date="2021-08-12T15:19:00Z" w:id="3380">
                  <w:rPr/>
                </w:rPrChange>
              </w:rPr>
              <w:t>21</w:t>
            </w:r>
            <w:r w:rsidRPr="00A61C22">
              <w:rPr>
                <w:lang w:val="fr-FR"/>
                <w:rPrChange w:author="Philippe Cornichet" w:date="2021-08-12T15:19:00Z" w:id="3381">
                  <w:rPr/>
                </w:rPrChange>
              </w:rPr>
              <w:fldChar w:fldCharType="end"/>
            </w:r>
            <w:r w:rsidRPr="00A61C22">
              <w:rPr>
                <w:lang w:val="fr-FR"/>
                <w:rPrChange w:author="Philippe Cornichet" w:date="2021-08-12T15:19:00Z" w:id="3382">
                  <w:rPr/>
                </w:rPrChange>
              </w:rPr>
              <w:t xml:space="preserve">: </w:t>
            </w:r>
            <w:bookmarkEnd w:id="3375"/>
            <w:r w:rsidRPr="00A61C22">
              <w:rPr>
                <w:lang w:val="fr-FR"/>
                <w:rPrChange w:author="Philippe Cornichet" w:date="2021-08-12T15:19:00Z" w:id="3383">
                  <w:rPr/>
                </w:rPrChange>
              </w:rPr>
              <w:t>Exemple de connexion en tant qu’administrateur pour obtenir toutes les données</w:t>
            </w:r>
          </w:p>
        </w:tc>
        <w:tc>
          <w:tcPr>
            <w:tcW w:w="0" w:type="auto"/>
          </w:tcPr>
          <w:p w:rsidRPr="00A61C22" w:rsidR="00383E43" w:rsidRDefault="00A61C22" w14:paraId="267700A3" w14:textId="77777777">
            <w:pPr>
              <w:pStyle w:val="CaptionedFigure"/>
              <w:jc w:val="center"/>
              <w:rPr>
                <w:lang w:val="fr-FR"/>
                <w:rPrChange w:author="Philippe Cornichet" w:date="2021-08-12T15:19:00Z" w:id="3384">
                  <w:rPr/>
                </w:rPrChange>
              </w:rPr>
            </w:pPr>
            <w:r w:rsidRPr="00A61C22">
              <w:rPr>
                <w:noProof/>
                <w:lang w:val="fr-FR"/>
                <w:rPrChange w:author="Philippe Cornichet" w:date="2021-08-12T15:19:00Z" w:id="3385">
                  <w:rPr>
                    <w:noProof/>
                  </w:rPr>
                </w:rPrChange>
              </w:rPr>
              <w:drawing>
                <wp:inline distT="0" distB="0" distL="0" distR="0" wp14:anchorId="0233ED51" wp14:editId="1D23EDBB">
                  <wp:extent cx="1516153" cy="2159999"/>
                  <wp:effectExtent l="0" t="0" r="0" b="0"/>
                  <wp:docPr id="28" name="Picture" descr="Exemple de connexion en tant qu’administrateur pour obtenir toutes les données"/>
                  <wp:cNvGraphicFramePr/>
                  <a:graphic xmlns:a="http://schemas.openxmlformats.org/drawingml/2006/main">
                    <a:graphicData uri="http://schemas.openxmlformats.org/drawingml/2006/picture">
                      <pic:pic xmlns:pic="http://schemas.openxmlformats.org/drawingml/2006/picture">
                        <pic:nvPicPr>
                          <pic:cNvPr id="0" name="Picture" descr="img/JWT/using token Get api.png"/>
                          <pic:cNvPicPr>
                            <a:picLocks noChangeAspect="1" noChangeArrowheads="1"/>
                          </pic:cNvPicPr>
                        </pic:nvPicPr>
                        <pic:blipFill>
                          <a:blip r:embed="rId34"/>
                          <a:stretch>
                            <a:fillRect/>
                          </a:stretch>
                        </pic:blipFill>
                        <pic:spPr bwMode="auto">
                          <a:xfrm>
                            <a:off x="0" y="0"/>
                            <a:ext cx="1516153" cy="2159999"/>
                          </a:xfrm>
                          <a:prstGeom prst="rect">
                            <a:avLst/>
                          </a:prstGeom>
                          <a:noFill/>
                          <a:ln w="9525">
                            <a:noFill/>
                            <a:headEnd/>
                            <a:tailEnd/>
                          </a:ln>
                        </pic:spPr>
                      </pic:pic>
                    </a:graphicData>
                  </a:graphic>
                </wp:inline>
              </w:drawing>
            </w:r>
          </w:p>
          <w:p w:rsidRPr="00A61C22" w:rsidR="00383E43" w:rsidRDefault="00A61C22" w14:paraId="3E602CC1" w14:textId="77777777">
            <w:pPr>
              <w:pStyle w:val="ImageCaption"/>
              <w:jc w:val="center"/>
              <w:rPr>
                <w:lang w:val="fr-FR"/>
                <w:rPrChange w:author="Philippe Cornichet" w:date="2021-08-12T15:19:00Z" w:id="3386">
                  <w:rPr/>
                </w:rPrChange>
              </w:rPr>
            </w:pPr>
            <w:bookmarkStart w:name="fig22" w:id="3387"/>
            <w:r w:rsidRPr="00A61C22">
              <w:rPr>
                <w:lang w:val="fr-FR"/>
                <w:rPrChange w:author="Philippe Cornichet" w:date="2021-08-12T15:19:00Z" w:id="3388">
                  <w:rPr/>
                </w:rPrChange>
              </w:rPr>
              <w:t>Figure </w:t>
            </w:r>
            <w:r w:rsidRPr="00A61C22">
              <w:rPr>
                <w:lang w:val="fr-FR"/>
                <w:rPrChange w:author="Philippe Cornichet" w:date="2021-08-12T15:19:00Z" w:id="3389">
                  <w:rPr/>
                </w:rPrChange>
              </w:rPr>
              <w:fldChar w:fldCharType="begin"/>
            </w:r>
            <w:r w:rsidRPr="00A61C22">
              <w:rPr>
                <w:lang w:val="fr-FR"/>
                <w:rPrChange w:author="Philippe Cornichet" w:date="2021-08-12T15:19:00Z" w:id="3390">
                  <w:rPr/>
                </w:rPrChange>
              </w:rPr>
              <w:instrText xml:space="preserve">SEQ Figure \* ARABIC </w:instrText>
            </w:r>
            <w:r w:rsidRPr="00A61C22">
              <w:rPr>
                <w:lang w:val="fr-FR"/>
                <w:rPrChange w:author="Philippe Cornichet" w:date="2021-08-12T15:19:00Z" w:id="3391">
                  <w:rPr/>
                </w:rPrChange>
              </w:rPr>
              <w:fldChar w:fldCharType="separate"/>
            </w:r>
            <w:r w:rsidRPr="00A61C22">
              <w:rPr>
                <w:lang w:val="fr-FR"/>
                <w:rPrChange w:author="Philippe Cornichet" w:date="2021-08-12T15:19:00Z" w:id="3392">
                  <w:rPr/>
                </w:rPrChange>
              </w:rPr>
              <w:t>22</w:t>
            </w:r>
            <w:r w:rsidRPr="00A61C22">
              <w:rPr>
                <w:lang w:val="fr-FR"/>
                <w:rPrChange w:author="Philippe Cornichet" w:date="2021-08-12T15:19:00Z" w:id="3393">
                  <w:rPr/>
                </w:rPrChange>
              </w:rPr>
              <w:fldChar w:fldCharType="end"/>
            </w:r>
            <w:r w:rsidRPr="00A61C22">
              <w:rPr>
                <w:lang w:val="fr-FR"/>
                <w:rPrChange w:author="Philippe Cornichet" w:date="2021-08-12T15:19:00Z" w:id="3394">
                  <w:rPr/>
                </w:rPrChange>
              </w:rPr>
              <w:t xml:space="preserve">: </w:t>
            </w:r>
            <w:bookmarkEnd w:id="3387"/>
            <w:r w:rsidRPr="00A61C22">
              <w:rPr>
                <w:lang w:val="fr-FR"/>
                <w:rPrChange w:author="Philippe Cornichet" w:date="2021-08-12T15:19:00Z" w:id="3395">
                  <w:rPr/>
                </w:rPrChange>
              </w:rPr>
              <w:t>Exemple de connexion en tant qu’administrateur pour obtenir toutes les données</w:t>
            </w:r>
          </w:p>
        </w:tc>
      </w:tr>
    </w:tbl>
    <w:p w:rsidRPr="00A61C22" w:rsidR="00383E43" w:rsidRDefault="00A61C22" w14:paraId="7AC87D3D" w14:textId="77777777">
      <w:pPr>
        <w:pStyle w:val="BodyText"/>
        <w:rPr>
          <w:lang w:val="fr-FR"/>
          <w:rPrChange w:author="Philippe Cornichet" w:date="2021-08-12T15:19:00Z" w:id="3396">
            <w:rPr/>
          </w:rPrChange>
        </w:rPr>
      </w:pPr>
      <w:r w:rsidRPr="00A61C22">
        <w:rPr>
          <w:lang w:val="fr-FR"/>
          <w:rPrChange w:author="Philippe Cornichet" w:date="2021-08-12T15:19:00Z" w:id="3397">
            <w:rPr/>
          </w:rPrChange>
        </w:rPr>
        <w:t>Ne pas fournir le nom d’utilisateur/mot de passe lors de la connexion ou attacher un en-tête d’autorisation à la demande lors de l’accès aux routes protégées entraînera une erreur.</w:t>
      </w:r>
    </w:p>
    <w:tbl>
      <w:tblPr>
        <w:tblStyle w:val="Table"/>
        <w:tblW w:w="0" w:type="auto"/>
        <w:tblLook w:val="0000" w:firstRow="0" w:lastRow="0" w:firstColumn="0" w:lastColumn="0" w:noHBand="0" w:noVBand="0"/>
      </w:tblPr>
      <w:tblGrid>
        <w:gridCol w:w="4770"/>
        <w:gridCol w:w="4806"/>
      </w:tblGrid>
      <w:tr w:rsidRPr="00A61C22" w:rsidR="00383E43" w14:paraId="79DAD582" w14:textId="77777777">
        <w:tc>
          <w:tcPr>
            <w:tcW w:w="0" w:type="auto"/>
          </w:tcPr>
          <w:p w:rsidRPr="00A61C22" w:rsidR="00383E43" w:rsidRDefault="00A61C22" w14:paraId="787997B3" w14:textId="77777777">
            <w:pPr>
              <w:pStyle w:val="CaptionedFigure"/>
              <w:jc w:val="center"/>
              <w:rPr>
                <w:lang w:val="fr-FR"/>
                <w:rPrChange w:author="Philippe Cornichet" w:date="2021-08-12T15:19:00Z" w:id="3398">
                  <w:rPr/>
                </w:rPrChange>
              </w:rPr>
            </w:pPr>
            <w:r w:rsidRPr="00A61C22">
              <w:rPr>
                <w:noProof/>
                <w:lang w:val="fr-FR"/>
                <w:rPrChange w:author="Philippe Cornichet" w:date="2021-08-12T15:19:00Z" w:id="3399">
                  <w:rPr>
                    <w:noProof/>
                  </w:rPr>
                </w:rPrChange>
              </w:rPr>
              <w:lastRenderedPageBreak/>
              <w:drawing>
                <wp:inline distT="0" distB="0" distL="0" distR="0" wp14:anchorId="0663E659" wp14:editId="41888C6B">
                  <wp:extent cx="1776590" cy="2159999"/>
                  <wp:effectExtent l="0" t="0" r="0" b="0"/>
                  <wp:docPr id="29" name="Picture" descr="Faire des erreurs lors de la connexion/de l’utilisation de l’API"/>
                  <wp:cNvGraphicFramePr/>
                  <a:graphic xmlns:a="http://schemas.openxmlformats.org/drawingml/2006/main">
                    <a:graphicData uri="http://schemas.openxmlformats.org/drawingml/2006/picture">
                      <pic:pic xmlns:pic="http://schemas.openxmlformats.org/drawingml/2006/picture">
                        <pic:nvPicPr>
                          <pic:cNvPr id="0" name="Picture" descr="img/JWT/missing username-pw.png"/>
                          <pic:cNvPicPr>
                            <a:picLocks noChangeAspect="1" noChangeArrowheads="1"/>
                          </pic:cNvPicPr>
                        </pic:nvPicPr>
                        <pic:blipFill>
                          <a:blip r:embed="rId35"/>
                          <a:stretch>
                            <a:fillRect/>
                          </a:stretch>
                        </pic:blipFill>
                        <pic:spPr bwMode="auto">
                          <a:xfrm>
                            <a:off x="0" y="0"/>
                            <a:ext cx="1776590" cy="2159999"/>
                          </a:xfrm>
                          <a:prstGeom prst="rect">
                            <a:avLst/>
                          </a:prstGeom>
                          <a:noFill/>
                          <a:ln w="9525">
                            <a:noFill/>
                            <a:headEnd/>
                            <a:tailEnd/>
                          </a:ln>
                        </pic:spPr>
                      </pic:pic>
                    </a:graphicData>
                  </a:graphic>
                </wp:inline>
              </w:drawing>
            </w:r>
          </w:p>
          <w:p w:rsidRPr="00A61C22" w:rsidR="00383E43" w:rsidRDefault="00A61C22" w14:paraId="6BBDA8AF" w14:textId="77777777">
            <w:pPr>
              <w:pStyle w:val="ImageCaption"/>
              <w:jc w:val="center"/>
              <w:rPr>
                <w:lang w:val="fr-FR"/>
                <w:rPrChange w:author="Philippe Cornichet" w:date="2021-08-12T15:19:00Z" w:id="3400">
                  <w:rPr/>
                </w:rPrChange>
              </w:rPr>
            </w:pPr>
            <w:bookmarkStart w:name="fig23" w:id="3401"/>
            <w:r w:rsidRPr="00A61C22">
              <w:rPr>
                <w:lang w:val="fr-FR"/>
                <w:rPrChange w:author="Philippe Cornichet" w:date="2021-08-12T15:19:00Z" w:id="3402">
                  <w:rPr/>
                </w:rPrChange>
              </w:rPr>
              <w:t>Figure </w:t>
            </w:r>
            <w:r w:rsidRPr="00A61C22">
              <w:rPr>
                <w:lang w:val="fr-FR"/>
                <w:rPrChange w:author="Philippe Cornichet" w:date="2021-08-12T15:19:00Z" w:id="3403">
                  <w:rPr/>
                </w:rPrChange>
              </w:rPr>
              <w:fldChar w:fldCharType="begin"/>
            </w:r>
            <w:r w:rsidRPr="00A61C22">
              <w:rPr>
                <w:lang w:val="fr-FR"/>
                <w:rPrChange w:author="Philippe Cornichet" w:date="2021-08-12T15:19:00Z" w:id="3404">
                  <w:rPr/>
                </w:rPrChange>
              </w:rPr>
              <w:instrText xml:space="preserve">SEQ Figure \* ARABIC </w:instrText>
            </w:r>
            <w:r w:rsidRPr="00A61C22">
              <w:rPr>
                <w:lang w:val="fr-FR"/>
                <w:rPrChange w:author="Philippe Cornichet" w:date="2021-08-12T15:19:00Z" w:id="3405">
                  <w:rPr/>
                </w:rPrChange>
              </w:rPr>
              <w:fldChar w:fldCharType="separate"/>
            </w:r>
            <w:r w:rsidRPr="00A61C22">
              <w:rPr>
                <w:lang w:val="fr-FR"/>
                <w:rPrChange w:author="Philippe Cornichet" w:date="2021-08-12T15:19:00Z" w:id="3406">
                  <w:rPr/>
                </w:rPrChange>
              </w:rPr>
              <w:t>23</w:t>
            </w:r>
            <w:r w:rsidRPr="00A61C22">
              <w:rPr>
                <w:lang w:val="fr-FR"/>
                <w:rPrChange w:author="Philippe Cornichet" w:date="2021-08-12T15:19:00Z" w:id="3407">
                  <w:rPr/>
                </w:rPrChange>
              </w:rPr>
              <w:fldChar w:fldCharType="end"/>
            </w:r>
            <w:r w:rsidRPr="00A61C22">
              <w:rPr>
                <w:lang w:val="fr-FR"/>
                <w:rPrChange w:author="Philippe Cornichet" w:date="2021-08-12T15:19:00Z" w:id="3408">
                  <w:rPr/>
                </w:rPrChange>
              </w:rPr>
              <w:t xml:space="preserve">: </w:t>
            </w:r>
            <w:bookmarkEnd w:id="3401"/>
            <w:r w:rsidRPr="00A61C22">
              <w:rPr>
                <w:lang w:val="fr-FR"/>
                <w:rPrChange w:author="Philippe Cornichet" w:date="2021-08-12T15:19:00Z" w:id="3409">
                  <w:rPr/>
                </w:rPrChange>
              </w:rPr>
              <w:t>Faire des erreurs lors de la connexion/de l’utilisation de l’API</w:t>
            </w:r>
          </w:p>
        </w:tc>
        <w:tc>
          <w:tcPr>
            <w:tcW w:w="0" w:type="auto"/>
          </w:tcPr>
          <w:p w:rsidRPr="00A61C22" w:rsidR="00383E43" w:rsidRDefault="00A61C22" w14:paraId="65FD28C0" w14:textId="77777777">
            <w:pPr>
              <w:pStyle w:val="CaptionedFigure"/>
              <w:jc w:val="center"/>
              <w:rPr>
                <w:lang w:val="fr-FR"/>
                <w:rPrChange w:author="Philippe Cornichet" w:date="2021-08-12T15:19:00Z" w:id="3410">
                  <w:rPr/>
                </w:rPrChange>
              </w:rPr>
            </w:pPr>
            <w:r w:rsidRPr="00A61C22">
              <w:rPr>
                <w:noProof/>
                <w:lang w:val="fr-FR"/>
                <w:rPrChange w:author="Philippe Cornichet" w:date="2021-08-12T15:19:00Z" w:id="3411">
                  <w:rPr>
                    <w:noProof/>
                  </w:rPr>
                </w:rPrChange>
              </w:rPr>
              <w:drawing>
                <wp:inline distT="0" distB="0" distL="0" distR="0" wp14:anchorId="2E7FC588" wp14:editId="76C9B204">
                  <wp:extent cx="1813943" cy="2159999"/>
                  <wp:effectExtent l="0" t="0" r="0" b="0"/>
                  <wp:docPr id="30" name="Picture" descr="Faire des erreurs lors de la connexion/de l’utilisation de l’API"/>
                  <wp:cNvGraphicFramePr/>
                  <a:graphic xmlns:a="http://schemas.openxmlformats.org/drawingml/2006/main">
                    <a:graphicData uri="http://schemas.openxmlformats.org/drawingml/2006/picture">
                      <pic:pic xmlns:pic="http://schemas.openxmlformats.org/drawingml/2006/picture">
                        <pic:nvPicPr>
                          <pic:cNvPr id="0" name="Picture" descr="img/JWT/missing token.png"/>
                          <pic:cNvPicPr>
                            <a:picLocks noChangeAspect="1" noChangeArrowheads="1"/>
                          </pic:cNvPicPr>
                        </pic:nvPicPr>
                        <pic:blipFill>
                          <a:blip r:embed="rId36"/>
                          <a:stretch>
                            <a:fillRect/>
                          </a:stretch>
                        </pic:blipFill>
                        <pic:spPr bwMode="auto">
                          <a:xfrm>
                            <a:off x="0" y="0"/>
                            <a:ext cx="1813943" cy="2159999"/>
                          </a:xfrm>
                          <a:prstGeom prst="rect">
                            <a:avLst/>
                          </a:prstGeom>
                          <a:noFill/>
                          <a:ln w="9525">
                            <a:noFill/>
                            <a:headEnd/>
                            <a:tailEnd/>
                          </a:ln>
                        </pic:spPr>
                      </pic:pic>
                    </a:graphicData>
                  </a:graphic>
                </wp:inline>
              </w:drawing>
            </w:r>
          </w:p>
          <w:p w:rsidRPr="00A61C22" w:rsidR="00383E43" w:rsidRDefault="00A61C22" w14:paraId="3C112C3C" w14:textId="77777777">
            <w:pPr>
              <w:pStyle w:val="ImageCaption"/>
              <w:jc w:val="center"/>
              <w:rPr>
                <w:lang w:val="fr-FR"/>
                <w:rPrChange w:author="Philippe Cornichet" w:date="2021-08-12T15:19:00Z" w:id="3412">
                  <w:rPr/>
                </w:rPrChange>
              </w:rPr>
            </w:pPr>
            <w:bookmarkStart w:name="fig24" w:id="3413"/>
            <w:r w:rsidRPr="00A61C22">
              <w:rPr>
                <w:lang w:val="fr-FR"/>
                <w:rPrChange w:author="Philippe Cornichet" w:date="2021-08-12T15:19:00Z" w:id="3414">
                  <w:rPr/>
                </w:rPrChange>
              </w:rPr>
              <w:t>Figure </w:t>
            </w:r>
            <w:r w:rsidRPr="00A61C22">
              <w:rPr>
                <w:lang w:val="fr-FR"/>
                <w:rPrChange w:author="Philippe Cornichet" w:date="2021-08-12T15:19:00Z" w:id="3415">
                  <w:rPr/>
                </w:rPrChange>
              </w:rPr>
              <w:fldChar w:fldCharType="begin"/>
            </w:r>
            <w:r w:rsidRPr="00A61C22">
              <w:rPr>
                <w:lang w:val="fr-FR"/>
                <w:rPrChange w:author="Philippe Cornichet" w:date="2021-08-12T15:19:00Z" w:id="3416">
                  <w:rPr/>
                </w:rPrChange>
              </w:rPr>
              <w:instrText xml:space="preserve">SEQ Figure \* ARABIC </w:instrText>
            </w:r>
            <w:r w:rsidRPr="00A61C22">
              <w:rPr>
                <w:lang w:val="fr-FR"/>
                <w:rPrChange w:author="Philippe Cornichet" w:date="2021-08-12T15:19:00Z" w:id="3417">
                  <w:rPr/>
                </w:rPrChange>
              </w:rPr>
              <w:fldChar w:fldCharType="separate"/>
            </w:r>
            <w:r w:rsidRPr="00A61C22">
              <w:rPr>
                <w:lang w:val="fr-FR"/>
                <w:rPrChange w:author="Philippe Cornichet" w:date="2021-08-12T15:19:00Z" w:id="3418">
                  <w:rPr/>
                </w:rPrChange>
              </w:rPr>
              <w:t>24</w:t>
            </w:r>
            <w:r w:rsidRPr="00A61C22">
              <w:rPr>
                <w:lang w:val="fr-FR"/>
                <w:rPrChange w:author="Philippe Cornichet" w:date="2021-08-12T15:19:00Z" w:id="3419">
                  <w:rPr/>
                </w:rPrChange>
              </w:rPr>
              <w:fldChar w:fldCharType="end"/>
            </w:r>
            <w:r w:rsidRPr="00A61C22">
              <w:rPr>
                <w:lang w:val="fr-FR"/>
                <w:rPrChange w:author="Philippe Cornichet" w:date="2021-08-12T15:19:00Z" w:id="3420">
                  <w:rPr/>
                </w:rPrChange>
              </w:rPr>
              <w:t xml:space="preserve">: </w:t>
            </w:r>
            <w:bookmarkEnd w:id="3413"/>
            <w:r w:rsidRPr="00A61C22">
              <w:rPr>
                <w:lang w:val="fr-FR"/>
                <w:rPrChange w:author="Philippe Cornichet" w:date="2021-08-12T15:19:00Z" w:id="3421">
                  <w:rPr/>
                </w:rPrChange>
              </w:rPr>
              <w:t>Faire des erreurs lors de la connexion/de l’utilisation de l’API</w:t>
            </w:r>
          </w:p>
        </w:tc>
      </w:tr>
    </w:tbl>
    <w:p w:rsidRPr="00A61C22" w:rsidR="00383E43" w:rsidRDefault="00A61C22" w14:paraId="5B3DC2A7" w14:textId="77777777">
      <w:pPr>
        <w:pStyle w:val="Heading4"/>
        <w:rPr>
          <w:lang w:val="fr-FR"/>
          <w:rPrChange w:author="Philippe Cornichet" w:date="2021-08-12T15:19:00Z" w:id="3422">
            <w:rPr/>
          </w:rPrChange>
        </w:rPr>
      </w:pPr>
      <w:bookmarkStart w:name="conclusion" w:id="3423"/>
      <w:bookmarkEnd w:id="3368"/>
      <w:r w:rsidRPr="00A61C22">
        <w:rPr>
          <w:lang w:val="fr-FR"/>
          <w:rPrChange w:author="Philippe Cornichet" w:date="2021-08-12T15:19:00Z" w:id="3424">
            <w:rPr/>
          </w:rPrChange>
        </w:rPr>
        <w:t>Conclusion</w:t>
      </w:r>
    </w:p>
    <w:p w:rsidRPr="00A61C22" w:rsidR="00383E43" w:rsidRDefault="00A61C22" w14:paraId="6B616632" w14:textId="77777777">
      <w:pPr>
        <w:pStyle w:val="FirstParagraph"/>
        <w:rPr>
          <w:lang w:val="fr-FR"/>
          <w:rPrChange w:author="Philippe Cornichet" w:date="2021-08-12T15:19:00Z" w:id="3425">
            <w:rPr/>
          </w:rPrChange>
        </w:rPr>
      </w:pPr>
      <w:r w:rsidRPr="00A61C22">
        <w:rPr>
          <w:lang w:val="fr-FR"/>
          <w:rPrChange w:author="Philippe Cornichet" w:date="2021-08-12T15:19:00Z" w:id="3426">
            <w:rPr/>
          </w:rPrChange>
        </w:rPr>
        <w:t>A partir de maintenant, les sections suivantes utiliseront la méthode JWT car c’est la meilleure option dans le contexte de CP9000.</w:t>
      </w:r>
    </w:p>
    <w:p w:rsidRPr="00A61C22" w:rsidR="00383E43" w:rsidRDefault="00A61C22" w14:paraId="129A6ABA" w14:textId="77777777">
      <w:pPr>
        <w:pStyle w:val="Heading2"/>
        <w:rPr>
          <w:lang w:val="fr-FR"/>
          <w:rPrChange w:author="Philippe Cornichet" w:date="2021-08-12T15:19:00Z" w:id="3427">
            <w:rPr/>
          </w:rPrChange>
        </w:rPr>
      </w:pPr>
      <w:bookmarkStart w:name="la-gestion-des-erreurs" w:id="3428"/>
      <w:bookmarkEnd w:id="1999"/>
      <w:bookmarkEnd w:id="2869"/>
      <w:bookmarkEnd w:id="3423"/>
      <w:r w:rsidRPr="00A61C22">
        <w:rPr>
          <w:lang w:val="fr-FR"/>
          <w:rPrChange w:author="Philippe Cornichet" w:date="2021-08-12T15:19:00Z" w:id="3429">
            <w:rPr/>
          </w:rPrChange>
        </w:rPr>
        <w:t>La gestion des erreurs</w:t>
      </w:r>
    </w:p>
    <w:p w:rsidRPr="00A61C22" w:rsidR="00383E43" w:rsidRDefault="00A61C22" w14:paraId="48FD1E0A" w14:textId="4EB60FD1">
      <w:pPr>
        <w:pStyle w:val="FirstParagraph"/>
        <w:rPr>
          <w:lang w:val="fr-FR"/>
          <w:rPrChange w:author="Philippe Cornichet" w:date="2021-08-12T15:19:00Z" w:id="1109755978">
            <w:rPr/>
          </w:rPrChange>
        </w:rPr>
      </w:pPr>
      <w:r w:rsidRPr="0E197015" w:rsidR="00A61C22">
        <w:rPr>
          <w:lang w:val="fr-FR"/>
          <w:rPrChange w:author="Philippe Cornichet" w:date="2021-08-12T15:19:00Z" w:id="590455190"/>
        </w:rPr>
        <w:t xml:space="preserve">Dans les sections précédentes, chaque fois que nous rencontrions une erreur, nous utilisions souvent deux manières de gérer cette erreur. Par </w:t>
      </w:r>
      <w:del w:author="Tien Thanh Le" w:date="2021-08-13T13:57:06.74Z" w:id="1937406490">
        <w:r w:rsidRPr="0E197015" w:rsidDel="00A61C22">
          <w:rPr>
            <w:lang w:val="fr-FR"/>
            <w:rPrChange w:author="Philippe Cornichet" w:date="2021-08-12T15:19:00Z" w:id="2027782628"/>
          </w:rPr>
          <w:delText>exemple:</w:delText>
        </w:r>
      </w:del>
      <w:ins w:author="Tien Thanh Le" w:date="2021-08-13T13:57:06.741Z" w:id="1211352057">
        <w:r w:rsidRPr="0E197015" w:rsidR="2DDD1003">
          <w:rPr>
            <w:lang w:val="fr-FR"/>
          </w:rPr>
          <w:t>exemple :</w:t>
        </w:r>
      </w:ins>
    </w:p>
    <w:p w:rsidRPr="00A61C22" w:rsidR="00383E43" w:rsidRDefault="00A61C22" w14:paraId="31762F83" w14:textId="77777777">
      <w:pPr>
        <w:pStyle w:val="SourceCode"/>
        <w:rPr>
          <w:lang w:val="fr-FR"/>
          <w:rPrChange w:author="Philippe Cornichet" w:date="2021-08-12T15:19:00Z" w:id="3433">
            <w:rPr/>
          </w:rPrChange>
        </w:rPr>
      </w:pPr>
      <w:proofErr w:type="gramStart"/>
      <w:r w:rsidRPr="00A61C22">
        <w:rPr>
          <w:rStyle w:val="ControlFlowTok"/>
          <w:lang w:val="fr-FR"/>
          <w:rPrChange w:author="Philippe Cornichet" w:date="2021-08-12T15:19:00Z" w:id="3434">
            <w:rPr>
              <w:rStyle w:val="ControlFlowTok"/>
            </w:rPr>
          </w:rPrChange>
        </w:rPr>
        <w:t>if</w:t>
      </w:r>
      <w:proofErr w:type="gramEnd"/>
      <w:r w:rsidRPr="00A61C22">
        <w:rPr>
          <w:rStyle w:val="NormalTok"/>
          <w:lang w:val="fr-FR"/>
          <w:rPrChange w:author="Philippe Cornichet" w:date="2021-08-12T15:19:00Z" w:id="3435">
            <w:rPr>
              <w:rStyle w:val="NormalTok"/>
            </w:rPr>
          </w:rPrChange>
        </w:rPr>
        <w:t xml:space="preserve"> (</w:t>
      </w:r>
      <w:r w:rsidRPr="00A61C22">
        <w:rPr>
          <w:rStyle w:val="OperatorTok"/>
          <w:lang w:val="fr-FR"/>
          <w:rPrChange w:author="Philippe Cornichet" w:date="2021-08-12T15:19:00Z" w:id="3436">
            <w:rPr>
              <w:rStyle w:val="OperatorTok"/>
            </w:rPr>
          </w:rPrChange>
        </w:rPr>
        <w:t>!</w:t>
      </w:r>
      <w:r w:rsidRPr="00A61C22">
        <w:rPr>
          <w:rStyle w:val="NormalTok"/>
          <w:lang w:val="fr-FR"/>
          <w:rPrChange w:author="Philippe Cornichet" w:date="2021-08-12T15:19:00Z" w:id="3437">
            <w:rPr>
              <w:rStyle w:val="NormalTok"/>
            </w:rPr>
          </w:rPrChange>
        </w:rPr>
        <w:t xml:space="preserve">err) </w:t>
      </w:r>
      <w:r w:rsidRPr="00A61C22">
        <w:rPr>
          <w:rStyle w:val="ControlFlowTok"/>
          <w:lang w:val="fr-FR"/>
          <w:rPrChange w:author="Philippe Cornichet" w:date="2021-08-12T15:19:00Z" w:id="3438">
            <w:rPr>
              <w:rStyle w:val="ControlFlowTok"/>
            </w:rPr>
          </w:rPrChange>
        </w:rPr>
        <w:t>return</w:t>
      </w:r>
      <w:r w:rsidRPr="00A61C22">
        <w:rPr>
          <w:rStyle w:val="NormalTok"/>
          <w:lang w:val="fr-FR"/>
          <w:rPrChange w:author="Philippe Cornichet" w:date="2021-08-12T15:19:00Z" w:id="3439">
            <w:rPr>
              <w:rStyle w:val="NormalTok"/>
            </w:rPr>
          </w:rPrChange>
        </w:rPr>
        <w:t xml:space="preserve"> res</w:t>
      </w:r>
      <w:r w:rsidRPr="00A61C22">
        <w:rPr>
          <w:rStyle w:val="OperatorTok"/>
          <w:lang w:val="fr-FR"/>
          <w:rPrChange w:author="Philippe Cornichet" w:date="2021-08-12T15:19:00Z" w:id="3440">
            <w:rPr>
              <w:rStyle w:val="OperatorTok"/>
            </w:rPr>
          </w:rPrChange>
        </w:rPr>
        <w:t>.</w:t>
      </w:r>
      <w:r w:rsidRPr="00A61C22">
        <w:rPr>
          <w:rStyle w:val="FunctionTok"/>
          <w:lang w:val="fr-FR"/>
          <w:rPrChange w:author="Philippe Cornichet" w:date="2021-08-12T15:19:00Z" w:id="3441">
            <w:rPr>
              <w:rStyle w:val="FunctionTok"/>
            </w:rPr>
          </w:rPrChange>
        </w:rPr>
        <w:t>status</w:t>
      </w:r>
      <w:r w:rsidRPr="00A61C22">
        <w:rPr>
          <w:rStyle w:val="NormalTok"/>
          <w:lang w:val="fr-FR"/>
          <w:rPrChange w:author="Philippe Cornichet" w:date="2021-08-12T15:19:00Z" w:id="3442">
            <w:rPr>
              <w:rStyle w:val="NormalTok"/>
            </w:rPr>
          </w:rPrChange>
        </w:rPr>
        <w:t>(</w:t>
      </w:r>
      <w:r w:rsidRPr="00A61C22">
        <w:rPr>
          <w:rStyle w:val="OperatorTok"/>
          <w:lang w:val="fr-FR"/>
          <w:rPrChange w:author="Philippe Cornichet" w:date="2021-08-12T15:19:00Z" w:id="3443">
            <w:rPr>
              <w:rStyle w:val="OperatorTok"/>
            </w:rPr>
          </w:rPrChange>
        </w:rPr>
        <w:t>&lt;</w:t>
      </w:r>
      <w:r w:rsidRPr="00A61C22">
        <w:rPr>
          <w:rStyle w:val="NormalTok"/>
          <w:lang w:val="fr-FR"/>
          <w:rPrChange w:author="Philippe Cornichet" w:date="2021-08-12T15:19:00Z" w:id="3444">
            <w:rPr>
              <w:rStyle w:val="NormalTok"/>
            </w:rPr>
          </w:rPrChange>
        </w:rPr>
        <w:t>HTTPcode</w:t>
      </w:r>
      <w:r w:rsidRPr="00A61C22">
        <w:rPr>
          <w:rStyle w:val="OperatorTok"/>
          <w:lang w:val="fr-FR"/>
          <w:rPrChange w:author="Philippe Cornichet" w:date="2021-08-12T15:19:00Z" w:id="3445">
            <w:rPr>
              <w:rStyle w:val="OperatorTok"/>
            </w:rPr>
          </w:rPrChange>
        </w:rPr>
        <w:t>&gt;</w:t>
      </w:r>
      <w:r w:rsidRPr="00A61C22">
        <w:rPr>
          <w:rStyle w:val="NormalTok"/>
          <w:lang w:val="fr-FR"/>
          <w:rPrChange w:author="Philippe Cornichet" w:date="2021-08-12T15:19:00Z" w:id="3446">
            <w:rPr>
              <w:rStyle w:val="NormalTok"/>
            </w:rPr>
          </w:rPrChange>
        </w:rPr>
        <w:t>)</w:t>
      </w:r>
      <w:r w:rsidRPr="00A61C22">
        <w:rPr>
          <w:rStyle w:val="OperatorTok"/>
          <w:lang w:val="fr-FR"/>
          <w:rPrChange w:author="Philippe Cornichet" w:date="2021-08-12T15:19:00Z" w:id="3447">
            <w:rPr>
              <w:rStyle w:val="OperatorTok"/>
            </w:rPr>
          </w:rPrChange>
        </w:rPr>
        <w:t>.</w:t>
      </w:r>
      <w:r w:rsidRPr="00A61C22">
        <w:rPr>
          <w:rStyle w:val="FunctionTok"/>
          <w:lang w:val="fr-FR"/>
          <w:rPrChange w:author="Philippe Cornichet" w:date="2021-08-12T15:19:00Z" w:id="3448">
            <w:rPr>
              <w:rStyle w:val="FunctionTok"/>
            </w:rPr>
          </w:rPrChange>
        </w:rPr>
        <w:t>json</w:t>
      </w:r>
      <w:r w:rsidRPr="00A61C22">
        <w:rPr>
          <w:rStyle w:val="NormalTok"/>
          <w:lang w:val="fr-FR"/>
          <w:rPrChange w:author="Philippe Cornichet" w:date="2021-08-12T15:19:00Z" w:id="3449">
            <w:rPr>
              <w:rStyle w:val="NormalTok"/>
            </w:rPr>
          </w:rPrChange>
        </w:rPr>
        <w:t xml:space="preserve">({ </w:t>
      </w:r>
      <w:r w:rsidRPr="00A61C22">
        <w:rPr>
          <w:rStyle w:val="DataTypeTok"/>
          <w:lang w:val="fr-FR"/>
          <w:rPrChange w:author="Philippe Cornichet" w:date="2021-08-12T15:19:00Z" w:id="3450">
            <w:rPr>
              <w:rStyle w:val="DataTypeTok"/>
            </w:rPr>
          </w:rPrChange>
        </w:rPr>
        <w:t>success</w:t>
      </w:r>
      <w:r w:rsidRPr="00A61C22">
        <w:rPr>
          <w:rStyle w:val="OperatorTok"/>
          <w:lang w:val="fr-FR"/>
          <w:rPrChange w:author="Philippe Cornichet" w:date="2021-08-12T15:19:00Z" w:id="3451">
            <w:rPr>
              <w:rStyle w:val="OperatorTok"/>
            </w:rPr>
          </w:rPrChange>
        </w:rPr>
        <w:t>:</w:t>
      </w:r>
      <w:r w:rsidRPr="00A61C22">
        <w:rPr>
          <w:rStyle w:val="NormalTok"/>
          <w:lang w:val="fr-FR"/>
          <w:rPrChange w:author="Philippe Cornichet" w:date="2021-08-12T15:19:00Z" w:id="3452">
            <w:rPr>
              <w:rStyle w:val="NormalTok"/>
            </w:rPr>
          </w:rPrChange>
        </w:rPr>
        <w:t xml:space="preserve"> </w:t>
      </w:r>
      <w:r w:rsidRPr="00A61C22">
        <w:rPr>
          <w:rStyle w:val="KeywordTok"/>
          <w:lang w:val="fr-FR"/>
          <w:rPrChange w:author="Philippe Cornichet" w:date="2021-08-12T15:19:00Z" w:id="3453">
            <w:rPr>
              <w:rStyle w:val="KeywordTok"/>
            </w:rPr>
          </w:rPrChange>
        </w:rPr>
        <w:t>false</w:t>
      </w:r>
      <w:r w:rsidRPr="00A61C22">
        <w:rPr>
          <w:rStyle w:val="OperatorTok"/>
          <w:lang w:val="fr-FR"/>
          <w:rPrChange w:author="Philippe Cornichet" w:date="2021-08-12T15:19:00Z" w:id="3454">
            <w:rPr>
              <w:rStyle w:val="OperatorTok"/>
            </w:rPr>
          </w:rPrChange>
        </w:rPr>
        <w:t>,</w:t>
      </w:r>
      <w:r w:rsidRPr="00A61C22">
        <w:rPr>
          <w:rStyle w:val="NormalTok"/>
          <w:lang w:val="fr-FR"/>
          <w:rPrChange w:author="Philippe Cornichet" w:date="2021-08-12T15:19:00Z" w:id="3455">
            <w:rPr>
              <w:rStyle w:val="NormalTok"/>
            </w:rPr>
          </w:rPrChange>
        </w:rPr>
        <w:t xml:space="preserve"> </w:t>
      </w:r>
      <w:r w:rsidRPr="00A61C22">
        <w:rPr>
          <w:rStyle w:val="DataTypeTok"/>
          <w:lang w:val="fr-FR"/>
          <w:rPrChange w:author="Philippe Cornichet" w:date="2021-08-12T15:19:00Z" w:id="3456">
            <w:rPr>
              <w:rStyle w:val="DataTypeTok"/>
            </w:rPr>
          </w:rPrChange>
        </w:rPr>
        <w:t>msg</w:t>
      </w:r>
      <w:r w:rsidRPr="00A61C22">
        <w:rPr>
          <w:rStyle w:val="OperatorTok"/>
          <w:lang w:val="fr-FR"/>
          <w:rPrChange w:author="Philippe Cornichet" w:date="2021-08-12T15:19:00Z" w:id="3457">
            <w:rPr>
              <w:rStyle w:val="OperatorTok"/>
            </w:rPr>
          </w:rPrChange>
        </w:rPr>
        <w:t>:</w:t>
      </w:r>
      <w:r w:rsidRPr="00A61C22">
        <w:rPr>
          <w:rStyle w:val="NormalTok"/>
          <w:lang w:val="fr-FR"/>
          <w:rPrChange w:author="Philippe Cornichet" w:date="2021-08-12T15:19:00Z" w:id="3458">
            <w:rPr>
              <w:rStyle w:val="NormalTok"/>
            </w:rPr>
          </w:rPrChange>
        </w:rPr>
        <w:t xml:space="preserve"> </w:t>
      </w:r>
      <w:r w:rsidRPr="00A61C22">
        <w:rPr>
          <w:rStyle w:val="StringTok"/>
          <w:lang w:val="fr-FR"/>
          <w:rPrChange w:author="Philippe Cornichet" w:date="2021-08-12T15:19:00Z" w:id="3459">
            <w:rPr>
              <w:rStyle w:val="StringTok"/>
            </w:rPr>
          </w:rPrChange>
        </w:rPr>
        <w:t>'Failed'</w:t>
      </w:r>
      <w:r w:rsidRPr="00A61C22">
        <w:rPr>
          <w:rStyle w:val="NormalTok"/>
          <w:lang w:val="fr-FR"/>
          <w:rPrChange w:author="Philippe Cornichet" w:date="2021-08-12T15:19:00Z" w:id="3460">
            <w:rPr>
              <w:rStyle w:val="NormalTok"/>
            </w:rPr>
          </w:rPrChange>
        </w:rPr>
        <w:t xml:space="preserve"> })</w:t>
      </w:r>
      <w:r w:rsidRPr="00A61C22">
        <w:rPr>
          <w:rStyle w:val="OperatorTok"/>
          <w:lang w:val="fr-FR"/>
          <w:rPrChange w:author="Philippe Cornichet" w:date="2021-08-12T15:19:00Z" w:id="3461">
            <w:rPr>
              <w:rStyle w:val="OperatorTok"/>
            </w:rPr>
          </w:rPrChange>
        </w:rPr>
        <w:t>;</w:t>
      </w:r>
      <w:r w:rsidRPr="00A61C22">
        <w:rPr>
          <w:lang w:val="fr-FR"/>
          <w:rPrChange w:author="Philippe Cornichet" w:date="2021-08-12T15:19:00Z" w:id="3462">
            <w:rPr/>
          </w:rPrChange>
        </w:rPr>
        <w:br/>
      </w:r>
      <w:r w:rsidRPr="00A61C22">
        <w:rPr>
          <w:rStyle w:val="NormalTok"/>
          <w:lang w:val="fr-FR"/>
          <w:rPrChange w:author="Philippe Cornichet" w:date="2021-08-12T15:19:00Z" w:id="3463">
            <w:rPr>
              <w:rStyle w:val="NormalTok"/>
            </w:rPr>
          </w:rPrChange>
        </w:rPr>
        <w:t xml:space="preserve">    </w:t>
      </w:r>
      <w:r w:rsidRPr="00A61C22">
        <w:rPr>
          <w:rStyle w:val="CommentTok"/>
          <w:lang w:val="fr-FR"/>
          <w:rPrChange w:author="Philippe Cornichet" w:date="2021-08-12T15:19:00Z" w:id="3464">
            <w:rPr>
              <w:rStyle w:val="CommentTok"/>
            </w:rPr>
          </w:rPrChange>
        </w:rPr>
        <w:t>//ou</w:t>
      </w:r>
      <w:r w:rsidRPr="00A61C22">
        <w:rPr>
          <w:lang w:val="fr-FR"/>
          <w:rPrChange w:author="Philippe Cornichet" w:date="2021-08-12T15:19:00Z" w:id="3465">
            <w:rPr/>
          </w:rPrChange>
        </w:rPr>
        <w:br/>
      </w:r>
      <w:r w:rsidRPr="00A61C22">
        <w:rPr>
          <w:rStyle w:val="ControlFlowTok"/>
          <w:lang w:val="fr-FR"/>
          <w:rPrChange w:author="Philippe Cornichet" w:date="2021-08-12T15:19:00Z" w:id="3466">
            <w:rPr>
              <w:rStyle w:val="ControlFlowTok"/>
            </w:rPr>
          </w:rPrChange>
        </w:rPr>
        <w:t>try</w:t>
      </w:r>
      <w:r w:rsidRPr="00A61C22">
        <w:rPr>
          <w:rStyle w:val="NormalTok"/>
          <w:lang w:val="fr-FR"/>
          <w:rPrChange w:author="Philippe Cornichet" w:date="2021-08-12T15:19:00Z" w:id="3467">
            <w:rPr>
              <w:rStyle w:val="NormalTok"/>
            </w:rPr>
          </w:rPrChange>
        </w:rPr>
        <w:t xml:space="preserve"> {</w:t>
      </w:r>
      <w:r w:rsidRPr="00A61C22">
        <w:rPr>
          <w:lang w:val="fr-FR"/>
          <w:rPrChange w:author="Philippe Cornichet" w:date="2021-08-12T15:19:00Z" w:id="3468">
            <w:rPr/>
          </w:rPrChange>
        </w:rPr>
        <w:br/>
      </w:r>
      <w:r w:rsidRPr="00A61C22">
        <w:rPr>
          <w:rStyle w:val="NormalTok"/>
          <w:lang w:val="fr-FR"/>
          <w:rPrChange w:author="Philippe Cornichet" w:date="2021-08-12T15:19:00Z" w:id="3469">
            <w:rPr>
              <w:rStyle w:val="NormalTok"/>
            </w:rPr>
          </w:rPrChange>
        </w:rPr>
        <w:t xml:space="preserve">     </w:t>
      </w:r>
      <w:r w:rsidRPr="00A61C22">
        <w:rPr>
          <w:rStyle w:val="OperatorTok"/>
          <w:lang w:val="fr-FR"/>
          <w:rPrChange w:author="Philippe Cornichet" w:date="2021-08-12T15:19:00Z" w:id="3470">
            <w:rPr>
              <w:rStyle w:val="OperatorTok"/>
            </w:rPr>
          </w:rPrChange>
        </w:rPr>
        <w:t>...</w:t>
      </w:r>
      <w:r w:rsidRPr="00A61C22">
        <w:rPr>
          <w:lang w:val="fr-FR"/>
          <w:rPrChange w:author="Philippe Cornichet" w:date="2021-08-12T15:19:00Z" w:id="3471">
            <w:rPr/>
          </w:rPrChange>
        </w:rPr>
        <w:br/>
      </w:r>
      <w:r w:rsidRPr="00A61C22">
        <w:rPr>
          <w:rStyle w:val="NormalTok"/>
          <w:lang w:val="fr-FR"/>
          <w:rPrChange w:author="Philippe Cornichet" w:date="2021-08-12T15:19:00Z" w:id="3472">
            <w:rPr>
              <w:rStyle w:val="NormalTok"/>
            </w:rPr>
          </w:rPrChange>
        </w:rPr>
        <w:t xml:space="preserve">} </w:t>
      </w:r>
      <w:r w:rsidRPr="00A61C22">
        <w:rPr>
          <w:rStyle w:val="ControlFlowTok"/>
          <w:lang w:val="fr-FR"/>
          <w:rPrChange w:author="Philippe Cornichet" w:date="2021-08-12T15:19:00Z" w:id="3473">
            <w:rPr>
              <w:rStyle w:val="ControlFlowTok"/>
            </w:rPr>
          </w:rPrChange>
        </w:rPr>
        <w:t>catch</w:t>
      </w:r>
      <w:r w:rsidRPr="00A61C22">
        <w:rPr>
          <w:rStyle w:val="NormalTok"/>
          <w:lang w:val="fr-FR"/>
          <w:rPrChange w:author="Philippe Cornichet" w:date="2021-08-12T15:19:00Z" w:id="3474">
            <w:rPr>
              <w:rStyle w:val="NormalTok"/>
            </w:rPr>
          </w:rPrChange>
        </w:rPr>
        <w:t xml:space="preserve"> (error) </w:t>
      </w:r>
      <w:r w:rsidRPr="00A61C22">
        <w:rPr>
          <w:rStyle w:val="ControlFlowTok"/>
          <w:lang w:val="fr-FR"/>
          <w:rPrChange w:author="Philippe Cornichet" w:date="2021-08-12T15:19:00Z" w:id="3475">
            <w:rPr>
              <w:rStyle w:val="ControlFlowTok"/>
            </w:rPr>
          </w:rPrChange>
        </w:rPr>
        <w:t>return</w:t>
      </w:r>
      <w:r w:rsidRPr="00A61C22">
        <w:rPr>
          <w:rStyle w:val="NormalTok"/>
          <w:lang w:val="fr-FR"/>
          <w:rPrChange w:author="Philippe Cornichet" w:date="2021-08-12T15:19:00Z" w:id="3476">
            <w:rPr>
              <w:rStyle w:val="NormalTok"/>
            </w:rPr>
          </w:rPrChange>
        </w:rPr>
        <w:t xml:space="preserve"> res</w:t>
      </w:r>
      <w:r w:rsidRPr="00A61C22">
        <w:rPr>
          <w:rStyle w:val="OperatorTok"/>
          <w:lang w:val="fr-FR"/>
          <w:rPrChange w:author="Philippe Cornichet" w:date="2021-08-12T15:19:00Z" w:id="3477">
            <w:rPr>
              <w:rStyle w:val="OperatorTok"/>
            </w:rPr>
          </w:rPrChange>
        </w:rPr>
        <w:t>.</w:t>
      </w:r>
      <w:r w:rsidRPr="00A61C22">
        <w:rPr>
          <w:rStyle w:val="FunctionTok"/>
          <w:lang w:val="fr-FR"/>
          <w:rPrChange w:author="Philippe Cornichet" w:date="2021-08-12T15:19:00Z" w:id="3478">
            <w:rPr>
              <w:rStyle w:val="FunctionTok"/>
            </w:rPr>
          </w:rPrChange>
        </w:rPr>
        <w:t>status</w:t>
      </w:r>
      <w:r w:rsidRPr="00A61C22">
        <w:rPr>
          <w:rStyle w:val="NormalTok"/>
          <w:lang w:val="fr-FR"/>
          <w:rPrChange w:author="Philippe Cornichet" w:date="2021-08-12T15:19:00Z" w:id="3479">
            <w:rPr>
              <w:rStyle w:val="NormalTok"/>
            </w:rPr>
          </w:rPrChange>
        </w:rPr>
        <w:t>(</w:t>
      </w:r>
      <w:r w:rsidRPr="00A61C22">
        <w:rPr>
          <w:rStyle w:val="OperatorTok"/>
          <w:lang w:val="fr-FR"/>
          <w:rPrChange w:author="Philippe Cornichet" w:date="2021-08-12T15:19:00Z" w:id="3480">
            <w:rPr>
              <w:rStyle w:val="OperatorTok"/>
            </w:rPr>
          </w:rPrChange>
        </w:rPr>
        <w:t>&lt;</w:t>
      </w:r>
      <w:r w:rsidRPr="00A61C22">
        <w:rPr>
          <w:rStyle w:val="NormalTok"/>
          <w:lang w:val="fr-FR"/>
          <w:rPrChange w:author="Philippe Cornichet" w:date="2021-08-12T15:19:00Z" w:id="3481">
            <w:rPr>
              <w:rStyle w:val="NormalTok"/>
            </w:rPr>
          </w:rPrChange>
        </w:rPr>
        <w:t>HTTPcode</w:t>
      </w:r>
      <w:r w:rsidRPr="00A61C22">
        <w:rPr>
          <w:rStyle w:val="OperatorTok"/>
          <w:lang w:val="fr-FR"/>
          <w:rPrChange w:author="Philippe Cornichet" w:date="2021-08-12T15:19:00Z" w:id="3482">
            <w:rPr>
              <w:rStyle w:val="OperatorTok"/>
            </w:rPr>
          </w:rPrChange>
        </w:rPr>
        <w:t>&gt;</w:t>
      </w:r>
      <w:r w:rsidRPr="00A61C22">
        <w:rPr>
          <w:rStyle w:val="NormalTok"/>
          <w:lang w:val="fr-FR"/>
          <w:rPrChange w:author="Philippe Cornichet" w:date="2021-08-12T15:19:00Z" w:id="3483">
            <w:rPr>
              <w:rStyle w:val="NormalTok"/>
            </w:rPr>
          </w:rPrChange>
        </w:rPr>
        <w:t>)</w:t>
      </w:r>
      <w:r w:rsidRPr="00A61C22">
        <w:rPr>
          <w:rStyle w:val="OperatorTok"/>
          <w:lang w:val="fr-FR"/>
          <w:rPrChange w:author="Philippe Cornichet" w:date="2021-08-12T15:19:00Z" w:id="3484">
            <w:rPr>
              <w:rStyle w:val="OperatorTok"/>
            </w:rPr>
          </w:rPrChange>
        </w:rPr>
        <w:t>.</w:t>
      </w:r>
      <w:r w:rsidRPr="00A61C22">
        <w:rPr>
          <w:rStyle w:val="FunctionTok"/>
          <w:lang w:val="fr-FR"/>
          <w:rPrChange w:author="Philippe Cornichet" w:date="2021-08-12T15:19:00Z" w:id="3485">
            <w:rPr>
              <w:rStyle w:val="FunctionTok"/>
            </w:rPr>
          </w:rPrChange>
        </w:rPr>
        <w:t>json</w:t>
      </w:r>
      <w:r w:rsidRPr="00A61C22">
        <w:rPr>
          <w:rStyle w:val="NormalTok"/>
          <w:lang w:val="fr-FR"/>
          <w:rPrChange w:author="Philippe Cornichet" w:date="2021-08-12T15:19:00Z" w:id="3486">
            <w:rPr>
              <w:rStyle w:val="NormalTok"/>
            </w:rPr>
          </w:rPrChange>
        </w:rPr>
        <w:t xml:space="preserve">({ </w:t>
      </w:r>
      <w:r w:rsidRPr="00A61C22">
        <w:rPr>
          <w:rStyle w:val="DataTypeTok"/>
          <w:lang w:val="fr-FR"/>
          <w:rPrChange w:author="Philippe Cornichet" w:date="2021-08-12T15:19:00Z" w:id="3487">
            <w:rPr>
              <w:rStyle w:val="DataTypeTok"/>
            </w:rPr>
          </w:rPrChange>
        </w:rPr>
        <w:t>success</w:t>
      </w:r>
      <w:r w:rsidRPr="00A61C22">
        <w:rPr>
          <w:rStyle w:val="OperatorTok"/>
          <w:lang w:val="fr-FR"/>
          <w:rPrChange w:author="Philippe Cornichet" w:date="2021-08-12T15:19:00Z" w:id="3488">
            <w:rPr>
              <w:rStyle w:val="OperatorTok"/>
            </w:rPr>
          </w:rPrChange>
        </w:rPr>
        <w:t>:</w:t>
      </w:r>
      <w:r w:rsidRPr="00A61C22">
        <w:rPr>
          <w:rStyle w:val="NormalTok"/>
          <w:lang w:val="fr-FR"/>
          <w:rPrChange w:author="Philippe Cornichet" w:date="2021-08-12T15:19:00Z" w:id="3489">
            <w:rPr>
              <w:rStyle w:val="NormalTok"/>
            </w:rPr>
          </w:rPrChange>
        </w:rPr>
        <w:t xml:space="preserve"> </w:t>
      </w:r>
      <w:r w:rsidRPr="00A61C22">
        <w:rPr>
          <w:rStyle w:val="KeywordTok"/>
          <w:lang w:val="fr-FR"/>
          <w:rPrChange w:author="Philippe Cornichet" w:date="2021-08-12T15:19:00Z" w:id="3490">
            <w:rPr>
              <w:rStyle w:val="KeywordTok"/>
            </w:rPr>
          </w:rPrChange>
        </w:rPr>
        <w:t>false</w:t>
      </w:r>
      <w:r w:rsidRPr="00A61C22">
        <w:rPr>
          <w:rStyle w:val="OperatorTok"/>
          <w:lang w:val="fr-FR"/>
          <w:rPrChange w:author="Philippe Cornichet" w:date="2021-08-12T15:19:00Z" w:id="3491">
            <w:rPr>
              <w:rStyle w:val="OperatorTok"/>
            </w:rPr>
          </w:rPrChange>
        </w:rPr>
        <w:t>,</w:t>
      </w:r>
      <w:r w:rsidRPr="00A61C22">
        <w:rPr>
          <w:rStyle w:val="NormalTok"/>
          <w:lang w:val="fr-FR"/>
          <w:rPrChange w:author="Philippe Cornichet" w:date="2021-08-12T15:19:00Z" w:id="3492">
            <w:rPr>
              <w:rStyle w:val="NormalTok"/>
            </w:rPr>
          </w:rPrChange>
        </w:rPr>
        <w:t xml:space="preserve"> </w:t>
      </w:r>
      <w:r w:rsidRPr="00A61C22">
        <w:rPr>
          <w:rStyle w:val="DataTypeTok"/>
          <w:lang w:val="fr-FR"/>
          <w:rPrChange w:author="Philippe Cornichet" w:date="2021-08-12T15:19:00Z" w:id="3493">
            <w:rPr>
              <w:rStyle w:val="DataTypeTok"/>
            </w:rPr>
          </w:rPrChange>
        </w:rPr>
        <w:t>msg</w:t>
      </w:r>
      <w:r w:rsidRPr="00A61C22">
        <w:rPr>
          <w:rStyle w:val="OperatorTok"/>
          <w:lang w:val="fr-FR"/>
          <w:rPrChange w:author="Philippe Cornichet" w:date="2021-08-12T15:19:00Z" w:id="3494">
            <w:rPr>
              <w:rStyle w:val="OperatorTok"/>
            </w:rPr>
          </w:rPrChange>
        </w:rPr>
        <w:t>:</w:t>
      </w:r>
      <w:r w:rsidRPr="00A61C22">
        <w:rPr>
          <w:rStyle w:val="NormalTok"/>
          <w:lang w:val="fr-FR"/>
          <w:rPrChange w:author="Philippe Cornichet" w:date="2021-08-12T15:19:00Z" w:id="3495">
            <w:rPr>
              <w:rStyle w:val="NormalTok"/>
            </w:rPr>
          </w:rPrChange>
        </w:rPr>
        <w:t xml:space="preserve"> </w:t>
      </w:r>
      <w:r w:rsidRPr="00A61C22">
        <w:rPr>
          <w:rStyle w:val="StringTok"/>
          <w:lang w:val="fr-FR"/>
          <w:rPrChange w:author="Philippe Cornichet" w:date="2021-08-12T15:19:00Z" w:id="3496">
            <w:rPr>
              <w:rStyle w:val="StringTok"/>
            </w:rPr>
          </w:rPrChange>
        </w:rPr>
        <w:t>'Failed'</w:t>
      </w:r>
      <w:r w:rsidRPr="00A61C22">
        <w:rPr>
          <w:rStyle w:val="NormalTok"/>
          <w:lang w:val="fr-FR"/>
          <w:rPrChange w:author="Philippe Cornichet" w:date="2021-08-12T15:19:00Z" w:id="3497">
            <w:rPr>
              <w:rStyle w:val="NormalTok"/>
            </w:rPr>
          </w:rPrChange>
        </w:rPr>
        <w:t xml:space="preserve"> })</w:t>
      </w:r>
      <w:r w:rsidRPr="00A61C22">
        <w:rPr>
          <w:rStyle w:val="OperatorTok"/>
          <w:lang w:val="fr-FR"/>
          <w:rPrChange w:author="Philippe Cornichet" w:date="2021-08-12T15:19:00Z" w:id="3498">
            <w:rPr>
              <w:rStyle w:val="OperatorTok"/>
            </w:rPr>
          </w:rPrChange>
        </w:rPr>
        <w:t>;</w:t>
      </w:r>
    </w:p>
    <w:p w:rsidRPr="00A61C22" w:rsidR="00383E43" w:rsidRDefault="00A61C22" w14:paraId="1E09922D" w14:textId="77777777">
      <w:pPr>
        <w:pStyle w:val="CaptionedFigure"/>
        <w:rPr>
          <w:lang w:val="fr-FR"/>
          <w:rPrChange w:author="Philippe Cornichet" w:date="2021-08-12T15:19:00Z" w:id="3499">
            <w:rPr/>
          </w:rPrChange>
        </w:rPr>
      </w:pPr>
      <w:r w:rsidRPr="00A61C22">
        <w:rPr>
          <w:noProof/>
          <w:lang w:val="fr-FR"/>
          <w:rPrChange w:author="Philippe Cornichet" w:date="2021-08-12T15:19:00Z" w:id="3500">
            <w:rPr>
              <w:noProof/>
            </w:rPr>
          </w:rPrChange>
        </w:rPr>
        <w:lastRenderedPageBreak/>
        <w:drawing>
          <wp:inline distT="0" distB="0" distL="0" distR="0" wp14:anchorId="32BF4BD3" wp14:editId="6FCCA79B">
            <wp:extent cx="4639376" cy="2618071"/>
            <wp:effectExtent l="0" t="0" r="0" b="0"/>
            <wp:docPr id="31" name="Picture" descr="Implémenter le gestionnaire d’erreurs"/>
            <wp:cNvGraphicFramePr/>
            <a:graphic xmlns:a="http://schemas.openxmlformats.org/drawingml/2006/main">
              <a:graphicData uri="http://schemas.openxmlformats.org/drawingml/2006/picture">
                <pic:pic xmlns:pic="http://schemas.openxmlformats.org/drawingml/2006/picture">
                  <pic:nvPicPr>
                    <pic:cNvPr id="0" name="Picture" descr="img/err handler/err handler struct projet.png"/>
                    <pic:cNvPicPr>
                      <a:picLocks noChangeAspect="1" noChangeArrowheads="1"/>
                    </pic:cNvPicPr>
                  </pic:nvPicPr>
                  <pic:blipFill>
                    <a:blip r:embed="rId37"/>
                    <a:stretch>
                      <a:fillRect/>
                    </a:stretch>
                  </pic:blipFill>
                  <pic:spPr bwMode="auto">
                    <a:xfrm>
                      <a:off x="0" y="0"/>
                      <a:ext cx="4639376" cy="2618071"/>
                    </a:xfrm>
                    <a:prstGeom prst="rect">
                      <a:avLst/>
                    </a:prstGeom>
                    <a:noFill/>
                    <a:ln w="9525">
                      <a:noFill/>
                      <a:headEnd/>
                      <a:tailEnd/>
                    </a:ln>
                  </pic:spPr>
                </pic:pic>
              </a:graphicData>
            </a:graphic>
          </wp:inline>
        </w:drawing>
      </w:r>
    </w:p>
    <w:p w:rsidRPr="00A61C22" w:rsidR="00383E43" w:rsidRDefault="00A61C22" w14:paraId="70399D2A" w14:textId="77777777">
      <w:pPr>
        <w:pStyle w:val="ImageCaption"/>
        <w:rPr>
          <w:lang w:val="fr-FR"/>
          <w:rPrChange w:author="Philippe Cornichet" w:date="2021-08-12T15:19:00Z" w:id="3501">
            <w:rPr/>
          </w:rPrChange>
        </w:rPr>
      </w:pPr>
      <w:bookmarkStart w:name="fig25" w:id="3502"/>
      <w:r w:rsidRPr="00A61C22">
        <w:rPr>
          <w:lang w:val="fr-FR"/>
          <w:rPrChange w:author="Philippe Cornichet" w:date="2021-08-12T15:19:00Z" w:id="3503">
            <w:rPr/>
          </w:rPrChange>
        </w:rPr>
        <w:t>Figure </w:t>
      </w:r>
      <w:r w:rsidRPr="00A61C22">
        <w:rPr>
          <w:lang w:val="fr-FR"/>
          <w:rPrChange w:author="Philippe Cornichet" w:date="2021-08-12T15:19:00Z" w:id="3504">
            <w:rPr/>
          </w:rPrChange>
        </w:rPr>
        <w:fldChar w:fldCharType="begin"/>
      </w:r>
      <w:r w:rsidRPr="00A61C22">
        <w:rPr>
          <w:lang w:val="fr-FR"/>
          <w:rPrChange w:author="Philippe Cornichet" w:date="2021-08-12T15:19:00Z" w:id="3505">
            <w:rPr/>
          </w:rPrChange>
        </w:rPr>
        <w:instrText xml:space="preserve">SEQ Figure \* ARABIC </w:instrText>
      </w:r>
      <w:r w:rsidRPr="00A61C22">
        <w:rPr>
          <w:lang w:val="fr-FR"/>
          <w:rPrChange w:author="Philippe Cornichet" w:date="2021-08-12T15:19:00Z" w:id="3506">
            <w:rPr/>
          </w:rPrChange>
        </w:rPr>
        <w:fldChar w:fldCharType="separate"/>
      </w:r>
      <w:r w:rsidRPr="00A61C22">
        <w:rPr>
          <w:lang w:val="fr-FR"/>
          <w:rPrChange w:author="Philippe Cornichet" w:date="2021-08-12T15:19:00Z" w:id="3507">
            <w:rPr/>
          </w:rPrChange>
        </w:rPr>
        <w:t>25</w:t>
      </w:r>
      <w:r w:rsidRPr="00A61C22">
        <w:rPr>
          <w:lang w:val="fr-FR"/>
          <w:rPrChange w:author="Philippe Cornichet" w:date="2021-08-12T15:19:00Z" w:id="3508">
            <w:rPr/>
          </w:rPrChange>
        </w:rPr>
        <w:fldChar w:fldCharType="end"/>
      </w:r>
      <w:r w:rsidRPr="00A61C22">
        <w:rPr>
          <w:lang w:val="fr-FR"/>
          <w:rPrChange w:author="Philippe Cornichet" w:date="2021-08-12T15:19:00Z" w:id="3509">
            <w:rPr/>
          </w:rPrChange>
        </w:rPr>
        <w:t xml:space="preserve">: </w:t>
      </w:r>
      <w:bookmarkEnd w:id="3502"/>
      <w:r w:rsidRPr="00A61C22">
        <w:rPr>
          <w:lang w:val="fr-FR"/>
          <w:rPrChange w:author="Philippe Cornichet" w:date="2021-08-12T15:19:00Z" w:id="3510">
            <w:rPr/>
          </w:rPrChange>
        </w:rPr>
        <w:t>Implémenter le gestionnaire d’erreurs</w:t>
      </w:r>
    </w:p>
    <w:p w:rsidRPr="00A61C22" w:rsidR="00383E43" w:rsidRDefault="00A61C22" w14:paraId="6D4F45C6" w14:textId="77777777">
      <w:pPr>
        <w:pStyle w:val="BodyText"/>
        <w:rPr>
          <w:lang w:val="fr-FR"/>
          <w:rPrChange w:author="Philippe Cornichet" w:date="2021-08-12T15:19:00Z" w:id="3511">
            <w:rPr/>
          </w:rPrChange>
        </w:rPr>
      </w:pPr>
      <w:r w:rsidRPr="00A61C22">
        <w:rPr>
          <w:lang w:val="fr-FR"/>
          <w:rPrChange w:author="Philippe Cornichet" w:date="2021-08-12T15:19:00Z" w:id="3512">
            <w:rPr/>
          </w:rPrChange>
        </w:rPr>
        <w:t>Cette façon de gérer est ok, ce n’est pas très mal mais quand notre application devient de plus en plus compliquée, elle devient difficile à maintenir, à gérer ainsi qu’à mettre à jour. C’est pourquoi nous avons besoin d’un middleware de gestion d’erreurs séparé.</w:t>
      </w:r>
    </w:p>
    <w:p w:rsidRPr="00A61C22" w:rsidR="00383E43" w:rsidRDefault="00A61C22" w14:paraId="15349DF7" w14:textId="77777777">
      <w:pPr>
        <w:pStyle w:val="SourceCode"/>
        <w:rPr>
          <w:lang w:val="fr-FR"/>
          <w:rPrChange w:author="Philippe Cornichet" w:date="2021-08-12T15:19:00Z" w:id="3513">
            <w:rPr/>
          </w:rPrChange>
        </w:rPr>
      </w:pPr>
      <w:bookmarkStart w:name="scopingExample" w:id="3514"/>
      <w:r w:rsidRPr="00A61C22">
        <w:rPr>
          <w:rStyle w:val="NormalTok"/>
          <w:lang w:val="fr-FR"/>
          <w:rPrChange w:author="Philippe Cornichet" w:date="2021-08-12T15:19:00Z" w:id="3515">
            <w:rPr>
              <w:rStyle w:val="NormalTok"/>
            </w:rPr>
          </w:rPrChange>
        </w:rPr>
        <w:t>// error/ApiError.js</w:t>
      </w:r>
      <w:r w:rsidRPr="00A61C22">
        <w:rPr>
          <w:lang w:val="fr-FR"/>
          <w:rPrChange w:author="Philippe Cornichet" w:date="2021-08-12T15:19:00Z" w:id="3516">
            <w:rPr/>
          </w:rPrChange>
        </w:rPr>
        <w:br/>
      </w:r>
      <w:r w:rsidRPr="00A61C22">
        <w:rPr>
          <w:lang w:val="fr-FR"/>
          <w:rPrChange w:author="Philippe Cornichet" w:date="2021-08-12T15:19:00Z" w:id="3517">
            <w:rPr/>
          </w:rPrChange>
        </w:rPr>
        <w:br/>
      </w:r>
      <w:r w:rsidRPr="00A61C22">
        <w:rPr>
          <w:rStyle w:val="NormalTok"/>
          <w:lang w:val="fr-FR"/>
          <w:rPrChange w:author="Philippe Cornichet" w:date="2021-08-12T15:19:00Z" w:id="3518">
            <w:rPr>
              <w:rStyle w:val="NormalTok"/>
            </w:rPr>
          </w:rPrChange>
        </w:rPr>
        <w:t>class ApiError {</w:t>
      </w:r>
      <w:r w:rsidRPr="00A61C22">
        <w:rPr>
          <w:lang w:val="fr-FR"/>
          <w:rPrChange w:author="Philippe Cornichet" w:date="2021-08-12T15:19:00Z" w:id="3519">
            <w:rPr/>
          </w:rPrChange>
        </w:rPr>
        <w:br/>
      </w:r>
      <w:r w:rsidRPr="00A61C22">
        <w:rPr>
          <w:rStyle w:val="NormalTok"/>
          <w:lang w:val="fr-FR"/>
          <w:rPrChange w:author="Philippe Cornichet" w:date="2021-08-12T15:19:00Z" w:id="3520">
            <w:rPr>
              <w:rStyle w:val="NormalTok"/>
            </w:rPr>
          </w:rPrChange>
        </w:rPr>
        <w:t xml:space="preserve">  constructor(code, message) {</w:t>
      </w:r>
      <w:r w:rsidRPr="00A61C22">
        <w:rPr>
          <w:lang w:val="fr-FR"/>
          <w:rPrChange w:author="Philippe Cornichet" w:date="2021-08-12T15:19:00Z" w:id="3521">
            <w:rPr/>
          </w:rPrChange>
        </w:rPr>
        <w:br/>
      </w:r>
      <w:r w:rsidRPr="00A61C22">
        <w:rPr>
          <w:rStyle w:val="NormalTok"/>
          <w:lang w:val="fr-FR"/>
          <w:rPrChange w:author="Philippe Cornichet" w:date="2021-08-12T15:19:00Z" w:id="3522">
            <w:rPr>
              <w:rStyle w:val="NormalTok"/>
            </w:rPr>
          </w:rPrChange>
        </w:rPr>
        <w:t xml:space="preserve">    </w:t>
      </w:r>
      <w:proofErr w:type="gramStart"/>
      <w:r w:rsidRPr="00A61C22">
        <w:rPr>
          <w:rStyle w:val="NormalTok"/>
          <w:lang w:val="fr-FR"/>
          <w:rPrChange w:author="Philippe Cornichet" w:date="2021-08-12T15:19:00Z" w:id="3523">
            <w:rPr>
              <w:rStyle w:val="NormalTok"/>
            </w:rPr>
          </w:rPrChange>
        </w:rPr>
        <w:t>this.code</w:t>
      </w:r>
      <w:proofErr w:type="gramEnd"/>
      <w:r w:rsidRPr="00A61C22">
        <w:rPr>
          <w:rStyle w:val="NormalTok"/>
          <w:lang w:val="fr-FR"/>
          <w:rPrChange w:author="Philippe Cornichet" w:date="2021-08-12T15:19:00Z" w:id="3524">
            <w:rPr>
              <w:rStyle w:val="NormalTok"/>
            </w:rPr>
          </w:rPrChange>
        </w:rPr>
        <w:t xml:space="preserve"> = code;</w:t>
      </w:r>
      <w:r w:rsidRPr="00A61C22">
        <w:rPr>
          <w:lang w:val="fr-FR"/>
          <w:rPrChange w:author="Philippe Cornichet" w:date="2021-08-12T15:19:00Z" w:id="3525">
            <w:rPr/>
          </w:rPrChange>
        </w:rPr>
        <w:br/>
      </w:r>
      <w:r w:rsidRPr="00A61C22">
        <w:rPr>
          <w:rStyle w:val="NormalTok"/>
          <w:lang w:val="fr-FR"/>
          <w:rPrChange w:author="Philippe Cornichet" w:date="2021-08-12T15:19:00Z" w:id="3526">
            <w:rPr>
              <w:rStyle w:val="NormalTok"/>
            </w:rPr>
          </w:rPrChange>
        </w:rPr>
        <w:t xml:space="preserve">    this.message = message;</w:t>
      </w:r>
      <w:r w:rsidRPr="00A61C22">
        <w:rPr>
          <w:lang w:val="fr-FR"/>
          <w:rPrChange w:author="Philippe Cornichet" w:date="2021-08-12T15:19:00Z" w:id="3527">
            <w:rPr/>
          </w:rPrChange>
        </w:rPr>
        <w:br/>
      </w:r>
      <w:r w:rsidRPr="00A61C22">
        <w:rPr>
          <w:rStyle w:val="NormalTok"/>
          <w:lang w:val="fr-FR"/>
          <w:rPrChange w:author="Philippe Cornichet" w:date="2021-08-12T15:19:00Z" w:id="3528">
            <w:rPr>
              <w:rStyle w:val="NormalTok"/>
            </w:rPr>
          </w:rPrChange>
        </w:rPr>
        <w:t xml:space="preserve">  }</w:t>
      </w:r>
      <w:r w:rsidRPr="00A61C22">
        <w:rPr>
          <w:lang w:val="fr-FR"/>
          <w:rPrChange w:author="Philippe Cornichet" w:date="2021-08-12T15:19:00Z" w:id="3529">
            <w:rPr/>
          </w:rPrChange>
        </w:rPr>
        <w:br/>
      </w:r>
      <w:r w:rsidRPr="00A61C22">
        <w:rPr>
          <w:rStyle w:val="NormalTok"/>
          <w:lang w:val="fr-FR"/>
          <w:rPrChange w:author="Philippe Cornichet" w:date="2021-08-12T15:19:00Z" w:id="3530">
            <w:rPr>
              <w:rStyle w:val="NormalTok"/>
            </w:rPr>
          </w:rPrChange>
        </w:rPr>
        <w:t xml:space="preserve">  static badRequest(msg) {</w:t>
      </w:r>
      <w:r w:rsidRPr="00A61C22">
        <w:rPr>
          <w:lang w:val="fr-FR"/>
          <w:rPrChange w:author="Philippe Cornichet" w:date="2021-08-12T15:19:00Z" w:id="3531">
            <w:rPr/>
          </w:rPrChange>
        </w:rPr>
        <w:br/>
      </w:r>
      <w:r w:rsidRPr="00A61C22">
        <w:rPr>
          <w:rStyle w:val="NormalTok"/>
          <w:lang w:val="fr-FR"/>
          <w:rPrChange w:author="Philippe Cornichet" w:date="2021-08-12T15:19:00Z" w:id="3532">
            <w:rPr>
              <w:rStyle w:val="NormalTok"/>
            </w:rPr>
          </w:rPrChange>
        </w:rPr>
        <w:t xml:space="preserve">    return new ApiError(400, msg);</w:t>
      </w:r>
      <w:r w:rsidRPr="00A61C22">
        <w:rPr>
          <w:lang w:val="fr-FR"/>
          <w:rPrChange w:author="Philippe Cornichet" w:date="2021-08-12T15:19:00Z" w:id="3533">
            <w:rPr/>
          </w:rPrChange>
        </w:rPr>
        <w:br/>
      </w:r>
      <w:r w:rsidRPr="00A61C22">
        <w:rPr>
          <w:rStyle w:val="NormalTok"/>
          <w:lang w:val="fr-FR"/>
          <w:rPrChange w:author="Philippe Cornichet" w:date="2021-08-12T15:19:00Z" w:id="3534">
            <w:rPr>
              <w:rStyle w:val="NormalTok"/>
            </w:rPr>
          </w:rPrChange>
        </w:rPr>
        <w:t xml:space="preserve">  }</w:t>
      </w:r>
      <w:r w:rsidRPr="00A61C22">
        <w:rPr>
          <w:lang w:val="fr-FR"/>
          <w:rPrChange w:author="Philippe Cornichet" w:date="2021-08-12T15:19:00Z" w:id="3535">
            <w:rPr/>
          </w:rPrChange>
        </w:rPr>
        <w:br/>
      </w:r>
      <w:r w:rsidRPr="00A61C22">
        <w:rPr>
          <w:rStyle w:val="NormalTok"/>
          <w:lang w:val="fr-FR"/>
          <w:rPrChange w:author="Philippe Cornichet" w:date="2021-08-12T15:19:00Z" w:id="3536">
            <w:rPr>
              <w:rStyle w:val="NormalTok"/>
            </w:rPr>
          </w:rPrChange>
        </w:rPr>
        <w:t xml:space="preserve">  static notFound(msg) {</w:t>
      </w:r>
      <w:r w:rsidRPr="00A61C22">
        <w:rPr>
          <w:lang w:val="fr-FR"/>
          <w:rPrChange w:author="Philippe Cornichet" w:date="2021-08-12T15:19:00Z" w:id="3537">
            <w:rPr/>
          </w:rPrChange>
        </w:rPr>
        <w:br/>
      </w:r>
      <w:r w:rsidRPr="00A61C22">
        <w:rPr>
          <w:rStyle w:val="NormalTok"/>
          <w:lang w:val="fr-FR"/>
          <w:rPrChange w:author="Philippe Cornichet" w:date="2021-08-12T15:19:00Z" w:id="3538">
            <w:rPr>
              <w:rStyle w:val="NormalTok"/>
            </w:rPr>
          </w:rPrChange>
        </w:rPr>
        <w:t xml:space="preserve">    return new ApiError(404, msg);</w:t>
      </w:r>
      <w:r w:rsidRPr="00A61C22">
        <w:rPr>
          <w:lang w:val="fr-FR"/>
          <w:rPrChange w:author="Philippe Cornichet" w:date="2021-08-12T15:19:00Z" w:id="3539">
            <w:rPr/>
          </w:rPrChange>
        </w:rPr>
        <w:br/>
      </w:r>
      <w:r w:rsidRPr="00A61C22">
        <w:rPr>
          <w:rStyle w:val="NormalTok"/>
          <w:lang w:val="fr-FR"/>
          <w:rPrChange w:author="Philippe Cornichet" w:date="2021-08-12T15:19:00Z" w:id="3540">
            <w:rPr>
              <w:rStyle w:val="NormalTok"/>
            </w:rPr>
          </w:rPrChange>
        </w:rPr>
        <w:t xml:space="preserve">  }</w:t>
      </w:r>
      <w:r w:rsidRPr="00A61C22">
        <w:rPr>
          <w:lang w:val="fr-FR"/>
          <w:rPrChange w:author="Philippe Cornichet" w:date="2021-08-12T15:19:00Z" w:id="3541">
            <w:rPr/>
          </w:rPrChange>
        </w:rPr>
        <w:br/>
      </w:r>
      <w:r w:rsidRPr="00A61C22">
        <w:rPr>
          <w:rStyle w:val="NormalTok"/>
          <w:lang w:val="fr-FR"/>
          <w:rPrChange w:author="Philippe Cornichet" w:date="2021-08-12T15:19:00Z" w:id="3542">
            <w:rPr>
              <w:rStyle w:val="NormalTok"/>
            </w:rPr>
          </w:rPrChange>
        </w:rPr>
        <w:t xml:space="preserve">  static internal(msg) {</w:t>
      </w:r>
      <w:r w:rsidRPr="00A61C22">
        <w:rPr>
          <w:lang w:val="fr-FR"/>
          <w:rPrChange w:author="Philippe Cornichet" w:date="2021-08-12T15:19:00Z" w:id="3543">
            <w:rPr/>
          </w:rPrChange>
        </w:rPr>
        <w:br/>
      </w:r>
      <w:r w:rsidRPr="00A61C22">
        <w:rPr>
          <w:rStyle w:val="NormalTok"/>
          <w:lang w:val="fr-FR"/>
          <w:rPrChange w:author="Philippe Cornichet" w:date="2021-08-12T15:19:00Z" w:id="3544">
            <w:rPr>
              <w:rStyle w:val="NormalTok"/>
            </w:rPr>
          </w:rPrChange>
        </w:rPr>
        <w:t xml:space="preserve">    return new ApiError(500, msg);</w:t>
      </w:r>
      <w:r w:rsidRPr="00A61C22">
        <w:rPr>
          <w:lang w:val="fr-FR"/>
          <w:rPrChange w:author="Philippe Cornichet" w:date="2021-08-12T15:19:00Z" w:id="3545">
            <w:rPr/>
          </w:rPrChange>
        </w:rPr>
        <w:br/>
      </w:r>
      <w:r w:rsidRPr="00A61C22">
        <w:rPr>
          <w:rStyle w:val="NormalTok"/>
          <w:lang w:val="fr-FR"/>
          <w:rPrChange w:author="Philippe Cornichet" w:date="2021-08-12T15:19:00Z" w:id="3546">
            <w:rPr>
              <w:rStyle w:val="NormalTok"/>
            </w:rPr>
          </w:rPrChange>
        </w:rPr>
        <w:t xml:space="preserve">  }</w:t>
      </w:r>
      <w:r w:rsidRPr="00A61C22">
        <w:rPr>
          <w:lang w:val="fr-FR"/>
          <w:rPrChange w:author="Philippe Cornichet" w:date="2021-08-12T15:19:00Z" w:id="3547">
            <w:rPr/>
          </w:rPrChange>
        </w:rPr>
        <w:br/>
      </w:r>
      <w:r w:rsidRPr="00A61C22">
        <w:rPr>
          <w:rStyle w:val="NormalTok"/>
          <w:lang w:val="fr-FR"/>
          <w:rPrChange w:author="Philippe Cornichet" w:date="2021-08-12T15:19:00Z" w:id="3548">
            <w:rPr>
              <w:rStyle w:val="NormalTok"/>
            </w:rPr>
          </w:rPrChange>
        </w:rPr>
        <w:t xml:space="preserve">  static unauthorized(msg) {</w:t>
      </w:r>
      <w:r w:rsidRPr="00A61C22">
        <w:rPr>
          <w:lang w:val="fr-FR"/>
          <w:rPrChange w:author="Philippe Cornichet" w:date="2021-08-12T15:19:00Z" w:id="3549">
            <w:rPr/>
          </w:rPrChange>
        </w:rPr>
        <w:br/>
      </w:r>
      <w:r w:rsidRPr="00A61C22">
        <w:rPr>
          <w:rStyle w:val="NormalTok"/>
          <w:lang w:val="fr-FR"/>
          <w:rPrChange w:author="Philippe Cornichet" w:date="2021-08-12T15:19:00Z" w:id="3550">
            <w:rPr>
              <w:rStyle w:val="NormalTok"/>
            </w:rPr>
          </w:rPrChange>
        </w:rPr>
        <w:t xml:space="preserve">    return new ApiError(401, msg);</w:t>
      </w:r>
      <w:r w:rsidRPr="00A61C22">
        <w:rPr>
          <w:lang w:val="fr-FR"/>
          <w:rPrChange w:author="Philippe Cornichet" w:date="2021-08-12T15:19:00Z" w:id="3551">
            <w:rPr/>
          </w:rPrChange>
        </w:rPr>
        <w:br/>
      </w:r>
      <w:r w:rsidRPr="00A61C22">
        <w:rPr>
          <w:rStyle w:val="NormalTok"/>
          <w:lang w:val="fr-FR"/>
          <w:rPrChange w:author="Philippe Cornichet" w:date="2021-08-12T15:19:00Z" w:id="3552">
            <w:rPr>
              <w:rStyle w:val="NormalTok"/>
            </w:rPr>
          </w:rPrChange>
        </w:rPr>
        <w:t xml:space="preserve">  }</w:t>
      </w:r>
      <w:r w:rsidRPr="00A61C22">
        <w:rPr>
          <w:lang w:val="fr-FR"/>
          <w:rPrChange w:author="Philippe Cornichet" w:date="2021-08-12T15:19:00Z" w:id="3553">
            <w:rPr/>
          </w:rPrChange>
        </w:rPr>
        <w:br/>
      </w:r>
      <w:r w:rsidRPr="00A61C22">
        <w:rPr>
          <w:rStyle w:val="NormalTok"/>
          <w:lang w:val="fr-FR"/>
          <w:rPrChange w:author="Philippe Cornichet" w:date="2021-08-12T15:19:00Z" w:id="3554">
            <w:rPr>
              <w:rStyle w:val="NormalTok"/>
            </w:rPr>
          </w:rPrChange>
        </w:rPr>
        <w:t>}</w:t>
      </w:r>
      <w:r w:rsidRPr="00A61C22">
        <w:rPr>
          <w:lang w:val="fr-FR"/>
          <w:rPrChange w:author="Philippe Cornichet" w:date="2021-08-12T15:19:00Z" w:id="3555">
            <w:rPr/>
          </w:rPrChange>
        </w:rPr>
        <w:br/>
      </w:r>
      <w:r w:rsidRPr="00A61C22">
        <w:rPr>
          <w:rStyle w:val="NormalTok"/>
          <w:lang w:val="fr-FR"/>
          <w:rPrChange w:author="Philippe Cornichet" w:date="2021-08-12T15:19:00Z" w:id="3556">
            <w:rPr>
              <w:rStyle w:val="NormalTok"/>
            </w:rPr>
          </w:rPrChange>
        </w:rPr>
        <w:t>module.exports = ApiError;</w:t>
      </w:r>
    </w:p>
    <w:bookmarkEnd w:id="3514"/>
    <w:p w:rsidRPr="00A61C22" w:rsidR="00383E43" w:rsidRDefault="00A61C22" w14:paraId="1E9CC8E6" w14:textId="77777777">
      <w:pPr>
        <w:pStyle w:val="SourceCode"/>
        <w:rPr>
          <w:lang w:val="fr-FR"/>
          <w:rPrChange w:author="Philippe Cornichet" w:date="2021-08-12T15:19:00Z" w:id="3557">
            <w:rPr/>
          </w:rPrChange>
        </w:rPr>
      </w:pPr>
      <w:r w:rsidRPr="00A61C22">
        <w:rPr>
          <w:rStyle w:val="CommentTok"/>
          <w:lang w:val="fr-FR"/>
          <w:rPrChange w:author="Philippe Cornichet" w:date="2021-08-12T15:19:00Z" w:id="3558">
            <w:rPr>
              <w:rStyle w:val="CommentTok"/>
            </w:rPr>
          </w:rPrChange>
        </w:rPr>
        <w:t>// middleware/api_error_handler.js</w:t>
      </w:r>
      <w:r w:rsidRPr="00A61C22">
        <w:rPr>
          <w:lang w:val="fr-FR"/>
          <w:rPrChange w:author="Philippe Cornichet" w:date="2021-08-12T15:19:00Z" w:id="3559">
            <w:rPr/>
          </w:rPrChange>
        </w:rPr>
        <w:br/>
      </w:r>
      <w:r w:rsidRPr="00A61C22">
        <w:rPr>
          <w:lang w:val="fr-FR"/>
          <w:rPrChange w:author="Philippe Cornichet" w:date="2021-08-12T15:19:00Z" w:id="3560">
            <w:rPr/>
          </w:rPrChange>
        </w:rPr>
        <w:br/>
      </w:r>
      <w:r w:rsidRPr="00A61C22">
        <w:rPr>
          <w:rStyle w:val="KeywordTok"/>
          <w:lang w:val="fr-FR"/>
          <w:rPrChange w:author="Philippe Cornichet" w:date="2021-08-12T15:19:00Z" w:id="3561">
            <w:rPr>
              <w:rStyle w:val="KeywordTok"/>
            </w:rPr>
          </w:rPrChange>
        </w:rPr>
        <w:t>const</w:t>
      </w:r>
      <w:r w:rsidRPr="00A61C22">
        <w:rPr>
          <w:rStyle w:val="NormalTok"/>
          <w:lang w:val="fr-FR"/>
          <w:rPrChange w:author="Philippe Cornichet" w:date="2021-08-12T15:19:00Z" w:id="3562">
            <w:rPr>
              <w:rStyle w:val="NormalTok"/>
            </w:rPr>
          </w:rPrChange>
        </w:rPr>
        <w:t xml:space="preserve"> ApiError </w:t>
      </w:r>
      <w:r w:rsidRPr="00A61C22">
        <w:rPr>
          <w:rStyle w:val="OperatorTok"/>
          <w:lang w:val="fr-FR"/>
          <w:rPrChange w:author="Philippe Cornichet" w:date="2021-08-12T15:19:00Z" w:id="3563">
            <w:rPr>
              <w:rStyle w:val="OperatorTok"/>
            </w:rPr>
          </w:rPrChange>
        </w:rPr>
        <w:t>=</w:t>
      </w:r>
      <w:r w:rsidRPr="00A61C22">
        <w:rPr>
          <w:rStyle w:val="NormalTok"/>
          <w:lang w:val="fr-FR"/>
          <w:rPrChange w:author="Philippe Cornichet" w:date="2021-08-12T15:19:00Z" w:id="3564">
            <w:rPr>
              <w:rStyle w:val="NormalTok"/>
            </w:rPr>
          </w:rPrChange>
        </w:rPr>
        <w:t xml:space="preserve"> </w:t>
      </w:r>
      <w:proofErr w:type="gramStart"/>
      <w:r w:rsidRPr="00A61C22">
        <w:rPr>
          <w:rStyle w:val="PreprocessorTok"/>
          <w:lang w:val="fr-FR"/>
          <w:rPrChange w:author="Philippe Cornichet" w:date="2021-08-12T15:19:00Z" w:id="3565">
            <w:rPr>
              <w:rStyle w:val="PreprocessorTok"/>
            </w:rPr>
          </w:rPrChange>
        </w:rPr>
        <w:t>require</w:t>
      </w:r>
      <w:r w:rsidRPr="00A61C22">
        <w:rPr>
          <w:rStyle w:val="NormalTok"/>
          <w:lang w:val="fr-FR"/>
          <w:rPrChange w:author="Philippe Cornichet" w:date="2021-08-12T15:19:00Z" w:id="3566">
            <w:rPr>
              <w:rStyle w:val="NormalTok"/>
            </w:rPr>
          </w:rPrChange>
        </w:rPr>
        <w:t>(</w:t>
      </w:r>
      <w:proofErr w:type="gramEnd"/>
      <w:r w:rsidRPr="00A61C22">
        <w:rPr>
          <w:rStyle w:val="StringTok"/>
          <w:lang w:val="fr-FR"/>
          <w:rPrChange w:author="Philippe Cornichet" w:date="2021-08-12T15:19:00Z" w:id="3567">
            <w:rPr>
              <w:rStyle w:val="StringTok"/>
            </w:rPr>
          </w:rPrChange>
        </w:rPr>
        <w:t>'../error/ApiError'</w:t>
      </w:r>
      <w:r w:rsidRPr="00A61C22">
        <w:rPr>
          <w:rStyle w:val="NormalTok"/>
          <w:lang w:val="fr-FR"/>
          <w:rPrChange w:author="Philippe Cornichet" w:date="2021-08-12T15:19:00Z" w:id="3568">
            <w:rPr>
              <w:rStyle w:val="NormalTok"/>
            </w:rPr>
          </w:rPrChange>
        </w:rPr>
        <w:t>)</w:t>
      </w:r>
      <w:r w:rsidRPr="00A61C22">
        <w:rPr>
          <w:rStyle w:val="OperatorTok"/>
          <w:lang w:val="fr-FR"/>
          <w:rPrChange w:author="Philippe Cornichet" w:date="2021-08-12T15:19:00Z" w:id="3569">
            <w:rPr>
              <w:rStyle w:val="OperatorTok"/>
            </w:rPr>
          </w:rPrChange>
        </w:rPr>
        <w:t>;</w:t>
      </w:r>
      <w:r w:rsidRPr="00A61C22">
        <w:rPr>
          <w:lang w:val="fr-FR"/>
          <w:rPrChange w:author="Philippe Cornichet" w:date="2021-08-12T15:19:00Z" w:id="3570">
            <w:rPr/>
          </w:rPrChange>
        </w:rPr>
        <w:br/>
      </w:r>
      <w:r w:rsidRPr="00A61C22">
        <w:rPr>
          <w:rStyle w:val="KeywordTok"/>
          <w:lang w:val="fr-FR"/>
          <w:rPrChange w:author="Philippe Cornichet" w:date="2021-08-12T15:19:00Z" w:id="3571">
            <w:rPr>
              <w:rStyle w:val="KeywordTok"/>
            </w:rPr>
          </w:rPrChange>
        </w:rPr>
        <w:t>const</w:t>
      </w:r>
      <w:r w:rsidRPr="00A61C22">
        <w:rPr>
          <w:rStyle w:val="NormalTok"/>
          <w:lang w:val="fr-FR"/>
          <w:rPrChange w:author="Philippe Cornichet" w:date="2021-08-12T15:19:00Z" w:id="3572">
            <w:rPr>
              <w:rStyle w:val="NormalTok"/>
            </w:rPr>
          </w:rPrChange>
        </w:rPr>
        <w:t xml:space="preserve"> apiErrorHander </w:t>
      </w:r>
      <w:r w:rsidRPr="00A61C22">
        <w:rPr>
          <w:rStyle w:val="OperatorTok"/>
          <w:lang w:val="fr-FR"/>
          <w:rPrChange w:author="Philippe Cornichet" w:date="2021-08-12T15:19:00Z" w:id="3573">
            <w:rPr>
              <w:rStyle w:val="OperatorTok"/>
            </w:rPr>
          </w:rPrChange>
        </w:rPr>
        <w:t>=</w:t>
      </w:r>
      <w:r w:rsidRPr="00A61C22">
        <w:rPr>
          <w:rStyle w:val="NormalTok"/>
          <w:lang w:val="fr-FR"/>
          <w:rPrChange w:author="Philippe Cornichet" w:date="2021-08-12T15:19:00Z" w:id="3574">
            <w:rPr>
              <w:rStyle w:val="NormalTok"/>
            </w:rPr>
          </w:rPrChange>
        </w:rPr>
        <w:t xml:space="preserve"> (err</w:t>
      </w:r>
      <w:r w:rsidRPr="00A61C22">
        <w:rPr>
          <w:rStyle w:val="OperatorTok"/>
          <w:lang w:val="fr-FR"/>
          <w:rPrChange w:author="Philippe Cornichet" w:date="2021-08-12T15:19:00Z" w:id="3575">
            <w:rPr>
              <w:rStyle w:val="OperatorTok"/>
            </w:rPr>
          </w:rPrChange>
        </w:rPr>
        <w:t>,</w:t>
      </w:r>
      <w:r w:rsidRPr="00A61C22">
        <w:rPr>
          <w:rStyle w:val="NormalTok"/>
          <w:lang w:val="fr-FR"/>
          <w:rPrChange w:author="Philippe Cornichet" w:date="2021-08-12T15:19:00Z" w:id="3576">
            <w:rPr>
              <w:rStyle w:val="NormalTok"/>
            </w:rPr>
          </w:rPrChange>
        </w:rPr>
        <w:t xml:space="preserve"> req</w:t>
      </w:r>
      <w:r w:rsidRPr="00A61C22">
        <w:rPr>
          <w:rStyle w:val="OperatorTok"/>
          <w:lang w:val="fr-FR"/>
          <w:rPrChange w:author="Philippe Cornichet" w:date="2021-08-12T15:19:00Z" w:id="3577">
            <w:rPr>
              <w:rStyle w:val="OperatorTok"/>
            </w:rPr>
          </w:rPrChange>
        </w:rPr>
        <w:t>,</w:t>
      </w:r>
      <w:r w:rsidRPr="00A61C22">
        <w:rPr>
          <w:rStyle w:val="NormalTok"/>
          <w:lang w:val="fr-FR"/>
          <w:rPrChange w:author="Philippe Cornichet" w:date="2021-08-12T15:19:00Z" w:id="3578">
            <w:rPr>
              <w:rStyle w:val="NormalTok"/>
            </w:rPr>
          </w:rPrChange>
        </w:rPr>
        <w:t xml:space="preserve"> res</w:t>
      </w:r>
      <w:r w:rsidRPr="00A61C22">
        <w:rPr>
          <w:rStyle w:val="OperatorTok"/>
          <w:lang w:val="fr-FR"/>
          <w:rPrChange w:author="Philippe Cornichet" w:date="2021-08-12T15:19:00Z" w:id="3579">
            <w:rPr>
              <w:rStyle w:val="OperatorTok"/>
            </w:rPr>
          </w:rPrChange>
        </w:rPr>
        <w:t>,</w:t>
      </w:r>
      <w:r w:rsidRPr="00A61C22">
        <w:rPr>
          <w:rStyle w:val="NormalTok"/>
          <w:lang w:val="fr-FR"/>
          <w:rPrChange w:author="Philippe Cornichet" w:date="2021-08-12T15:19:00Z" w:id="3580">
            <w:rPr>
              <w:rStyle w:val="NormalTok"/>
            </w:rPr>
          </w:rPrChange>
        </w:rPr>
        <w:t xml:space="preserve"> next) </w:t>
      </w:r>
      <w:r w:rsidRPr="00A61C22">
        <w:rPr>
          <w:rStyle w:val="KeywordTok"/>
          <w:lang w:val="fr-FR"/>
          <w:rPrChange w:author="Philippe Cornichet" w:date="2021-08-12T15:19:00Z" w:id="3581">
            <w:rPr>
              <w:rStyle w:val="KeywordTok"/>
            </w:rPr>
          </w:rPrChange>
        </w:rPr>
        <w:t>=&gt;</w:t>
      </w:r>
      <w:r w:rsidRPr="00A61C22">
        <w:rPr>
          <w:rStyle w:val="NormalTok"/>
          <w:lang w:val="fr-FR"/>
          <w:rPrChange w:author="Philippe Cornichet" w:date="2021-08-12T15:19:00Z" w:id="3582">
            <w:rPr>
              <w:rStyle w:val="NormalTok"/>
            </w:rPr>
          </w:rPrChange>
        </w:rPr>
        <w:t xml:space="preserve"> {</w:t>
      </w:r>
      <w:r w:rsidRPr="00A61C22">
        <w:rPr>
          <w:lang w:val="fr-FR"/>
          <w:rPrChange w:author="Philippe Cornichet" w:date="2021-08-12T15:19:00Z" w:id="3583">
            <w:rPr/>
          </w:rPrChange>
        </w:rPr>
        <w:br/>
      </w:r>
      <w:r w:rsidRPr="00A61C22">
        <w:rPr>
          <w:rStyle w:val="NormalTok"/>
          <w:lang w:val="fr-FR"/>
          <w:rPrChange w:author="Philippe Cornichet" w:date="2021-08-12T15:19:00Z" w:id="3584">
            <w:rPr>
              <w:rStyle w:val="NormalTok"/>
            </w:rPr>
          </w:rPrChange>
        </w:rPr>
        <w:t xml:space="preserve">  </w:t>
      </w:r>
      <w:r w:rsidRPr="00A61C22">
        <w:rPr>
          <w:rStyle w:val="CommentTok"/>
          <w:lang w:val="fr-FR"/>
          <w:rPrChange w:author="Philippe Cornichet" w:date="2021-08-12T15:19:00Z" w:id="3585">
            <w:rPr>
              <w:rStyle w:val="CommentTok"/>
            </w:rPr>
          </w:rPrChange>
        </w:rPr>
        <w:t>// Known errors</w:t>
      </w:r>
      <w:r w:rsidRPr="00A61C22">
        <w:rPr>
          <w:lang w:val="fr-FR"/>
          <w:rPrChange w:author="Philippe Cornichet" w:date="2021-08-12T15:19:00Z" w:id="3586">
            <w:rPr/>
          </w:rPrChange>
        </w:rPr>
        <w:br/>
      </w:r>
      <w:r w:rsidRPr="00A61C22">
        <w:rPr>
          <w:rStyle w:val="NormalTok"/>
          <w:lang w:val="fr-FR"/>
          <w:rPrChange w:author="Philippe Cornichet" w:date="2021-08-12T15:19:00Z" w:id="3587">
            <w:rPr>
              <w:rStyle w:val="NormalTok"/>
            </w:rPr>
          </w:rPrChange>
        </w:rPr>
        <w:lastRenderedPageBreak/>
        <w:t xml:space="preserve">  </w:t>
      </w:r>
      <w:r w:rsidRPr="00A61C22">
        <w:rPr>
          <w:rStyle w:val="ControlFlowTok"/>
          <w:lang w:val="fr-FR"/>
          <w:rPrChange w:author="Philippe Cornichet" w:date="2021-08-12T15:19:00Z" w:id="3588">
            <w:rPr>
              <w:rStyle w:val="ControlFlowTok"/>
            </w:rPr>
          </w:rPrChange>
        </w:rPr>
        <w:t>if</w:t>
      </w:r>
      <w:r w:rsidRPr="00A61C22">
        <w:rPr>
          <w:rStyle w:val="NormalTok"/>
          <w:lang w:val="fr-FR"/>
          <w:rPrChange w:author="Philippe Cornichet" w:date="2021-08-12T15:19:00Z" w:id="3589">
            <w:rPr>
              <w:rStyle w:val="NormalTok"/>
            </w:rPr>
          </w:rPrChange>
        </w:rPr>
        <w:t xml:space="preserve"> (err </w:t>
      </w:r>
      <w:r w:rsidRPr="00A61C22">
        <w:rPr>
          <w:rStyle w:val="KeywordTok"/>
          <w:lang w:val="fr-FR"/>
          <w:rPrChange w:author="Philippe Cornichet" w:date="2021-08-12T15:19:00Z" w:id="3590">
            <w:rPr>
              <w:rStyle w:val="KeywordTok"/>
            </w:rPr>
          </w:rPrChange>
        </w:rPr>
        <w:t>instanceof</w:t>
      </w:r>
      <w:r w:rsidRPr="00A61C22">
        <w:rPr>
          <w:rStyle w:val="NormalTok"/>
          <w:lang w:val="fr-FR"/>
          <w:rPrChange w:author="Philippe Cornichet" w:date="2021-08-12T15:19:00Z" w:id="3591">
            <w:rPr>
              <w:rStyle w:val="NormalTok"/>
            </w:rPr>
          </w:rPrChange>
        </w:rPr>
        <w:t xml:space="preserve"> ApiError) {</w:t>
      </w:r>
      <w:r w:rsidRPr="00A61C22">
        <w:rPr>
          <w:lang w:val="fr-FR"/>
          <w:rPrChange w:author="Philippe Cornichet" w:date="2021-08-12T15:19:00Z" w:id="3592">
            <w:rPr/>
          </w:rPrChange>
        </w:rPr>
        <w:br/>
      </w:r>
      <w:r w:rsidRPr="00A61C22">
        <w:rPr>
          <w:rStyle w:val="NormalTok"/>
          <w:lang w:val="fr-FR"/>
          <w:rPrChange w:author="Philippe Cornichet" w:date="2021-08-12T15:19:00Z" w:id="3593">
            <w:rPr>
              <w:rStyle w:val="NormalTok"/>
            </w:rPr>
          </w:rPrChange>
        </w:rPr>
        <w:t xml:space="preserve">    </w:t>
      </w:r>
      <w:r w:rsidRPr="00A61C22">
        <w:rPr>
          <w:rStyle w:val="ControlFlowTok"/>
          <w:lang w:val="fr-FR"/>
          <w:rPrChange w:author="Philippe Cornichet" w:date="2021-08-12T15:19:00Z" w:id="3594">
            <w:rPr>
              <w:rStyle w:val="ControlFlowTok"/>
            </w:rPr>
          </w:rPrChange>
        </w:rPr>
        <w:t>return</w:t>
      </w:r>
      <w:r w:rsidRPr="00A61C22">
        <w:rPr>
          <w:rStyle w:val="NormalTok"/>
          <w:lang w:val="fr-FR"/>
          <w:rPrChange w:author="Philippe Cornichet" w:date="2021-08-12T15:19:00Z" w:id="3595">
            <w:rPr>
              <w:rStyle w:val="NormalTok"/>
            </w:rPr>
          </w:rPrChange>
        </w:rPr>
        <w:t xml:space="preserve"> res</w:t>
      </w:r>
      <w:r w:rsidRPr="00A61C22">
        <w:rPr>
          <w:rStyle w:val="OperatorTok"/>
          <w:lang w:val="fr-FR"/>
          <w:rPrChange w:author="Philippe Cornichet" w:date="2021-08-12T15:19:00Z" w:id="3596">
            <w:rPr>
              <w:rStyle w:val="OperatorTok"/>
            </w:rPr>
          </w:rPrChange>
        </w:rPr>
        <w:t>.</w:t>
      </w:r>
      <w:r w:rsidRPr="00A61C22">
        <w:rPr>
          <w:rStyle w:val="FunctionTok"/>
          <w:lang w:val="fr-FR"/>
          <w:rPrChange w:author="Philippe Cornichet" w:date="2021-08-12T15:19:00Z" w:id="3597">
            <w:rPr>
              <w:rStyle w:val="FunctionTok"/>
            </w:rPr>
          </w:rPrChange>
        </w:rPr>
        <w:t>status</w:t>
      </w:r>
      <w:r w:rsidRPr="00A61C22">
        <w:rPr>
          <w:rStyle w:val="NormalTok"/>
          <w:lang w:val="fr-FR"/>
          <w:rPrChange w:author="Philippe Cornichet" w:date="2021-08-12T15:19:00Z" w:id="3598">
            <w:rPr>
              <w:rStyle w:val="NormalTok"/>
            </w:rPr>
          </w:rPrChange>
        </w:rPr>
        <w:t>(err</w:t>
      </w:r>
      <w:r w:rsidRPr="00A61C22">
        <w:rPr>
          <w:rStyle w:val="OperatorTok"/>
          <w:lang w:val="fr-FR"/>
          <w:rPrChange w:author="Philippe Cornichet" w:date="2021-08-12T15:19:00Z" w:id="3599">
            <w:rPr>
              <w:rStyle w:val="OperatorTok"/>
            </w:rPr>
          </w:rPrChange>
        </w:rPr>
        <w:t>.</w:t>
      </w:r>
      <w:r w:rsidRPr="00A61C22">
        <w:rPr>
          <w:rStyle w:val="AttributeTok"/>
          <w:lang w:val="fr-FR"/>
          <w:rPrChange w:author="Philippe Cornichet" w:date="2021-08-12T15:19:00Z" w:id="3600">
            <w:rPr>
              <w:rStyle w:val="AttributeTok"/>
            </w:rPr>
          </w:rPrChange>
        </w:rPr>
        <w:t>code</w:t>
      </w:r>
      <w:r w:rsidRPr="00A61C22">
        <w:rPr>
          <w:rStyle w:val="NormalTok"/>
          <w:lang w:val="fr-FR"/>
          <w:rPrChange w:author="Philippe Cornichet" w:date="2021-08-12T15:19:00Z" w:id="3601">
            <w:rPr>
              <w:rStyle w:val="NormalTok"/>
            </w:rPr>
          </w:rPrChange>
        </w:rPr>
        <w:t>)</w:t>
      </w:r>
      <w:r w:rsidRPr="00A61C22">
        <w:rPr>
          <w:rStyle w:val="OperatorTok"/>
          <w:lang w:val="fr-FR"/>
          <w:rPrChange w:author="Philippe Cornichet" w:date="2021-08-12T15:19:00Z" w:id="3602">
            <w:rPr>
              <w:rStyle w:val="OperatorTok"/>
            </w:rPr>
          </w:rPrChange>
        </w:rPr>
        <w:t>.</w:t>
      </w:r>
      <w:r w:rsidRPr="00A61C22">
        <w:rPr>
          <w:rStyle w:val="FunctionTok"/>
          <w:lang w:val="fr-FR"/>
          <w:rPrChange w:author="Philippe Cornichet" w:date="2021-08-12T15:19:00Z" w:id="3603">
            <w:rPr>
              <w:rStyle w:val="FunctionTok"/>
            </w:rPr>
          </w:rPrChange>
        </w:rPr>
        <w:t>json</w:t>
      </w:r>
      <w:r w:rsidRPr="00A61C22">
        <w:rPr>
          <w:rStyle w:val="NormalTok"/>
          <w:lang w:val="fr-FR"/>
          <w:rPrChange w:author="Philippe Cornichet" w:date="2021-08-12T15:19:00Z" w:id="3604">
            <w:rPr>
              <w:rStyle w:val="NormalTok"/>
            </w:rPr>
          </w:rPrChange>
        </w:rPr>
        <w:t>({</w:t>
      </w:r>
      <w:r w:rsidRPr="00A61C22">
        <w:rPr>
          <w:lang w:val="fr-FR"/>
          <w:rPrChange w:author="Philippe Cornichet" w:date="2021-08-12T15:19:00Z" w:id="3605">
            <w:rPr/>
          </w:rPrChange>
        </w:rPr>
        <w:br/>
      </w:r>
      <w:r w:rsidRPr="00A61C22">
        <w:rPr>
          <w:rStyle w:val="NormalTok"/>
          <w:lang w:val="fr-FR"/>
          <w:rPrChange w:author="Philippe Cornichet" w:date="2021-08-12T15:19:00Z" w:id="3606">
            <w:rPr>
              <w:rStyle w:val="NormalTok"/>
            </w:rPr>
          </w:rPrChange>
        </w:rPr>
        <w:t xml:space="preserve">      </w:t>
      </w:r>
      <w:r w:rsidRPr="00A61C22">
        <w:rPr>
          <w:rStyle w:val="DataTypeTok"/>
          <w:lang w:val="fr-FR"/>
          <w:rPrChange w:author="Philippe Cornichet" w:date="2021-08-12T15:19:00Z" w:id="3607">
            <w:rPr>
              <w:rStyle w:val="DataTypeTok"/>
            </w:rPr>
          </w:rPrChange>
        </w:rPr>
        <w:t>success</w:t>
      </w:r>
      <w:r w:rsidRPr="00A61C22">
        <w:rPr>
          <w:rStyle w:val="OperatorTok"/>
          <w:lang w:val="fr-FR"/>
          <w:rPrChange w:author="Philippe Cornichet" w:date="2021-08-12T15:19:00Z" w:id="3608">
            <w:rPr>
              <w:rStyle w:val="OperatorTok"/>
            </w:rPr>
          </w:rPrChange>
        </w:rPr>
        <w:t>:</w:t>
      </w:r>
      <w:r w:rsidRPr="00A61C22">
        <w:rPr>
          <w:rStyle w:val="NormalTok"/>
          <w:lang w:val="fr-FR"/>
          <w:rPrChange w:author="Philippe Cornichet" w:date="2021-08-12T15:19:00Z" w:id="3609">
            <w:rPr>
              <w:rStyle w:val="NormalTok"/>
            </w:rPr>
          </w:rPrChange>
        </w:rPr>
        <w:t xml:space="preserve"> </w:t>
      </w:r>
      <w:r w:rsidRPr="00A61C22">
        <w:rPr>
          <w:rStyle w:val="KeywordTok"/>
          <w:lang w:val="fr-FR"/>
          <w:rPrChange w:author="Philippe Cornichet" w:date="2021-08-12T15:19:00Z" w:id="3610">
            <w:rPr>
              <w:rStyle w:val="KeywordTok"/>
            </w:rPr>
          </w:rPrChange>
        </w:rPr>
        <w:t>false</w:t>
      </w:r>
      <w:r w:rsidRPr="00A61C22">
        <w:rPr>
          <w:rStyle w:val="OperatorTok"/>
          <w:lang w:val="fr-FR"/>
          <w:rPrChange w:author="Philippe Cornichet" w:date="2021-08-12T15:19:00Z" w:id="3611">
            <w:rPr>
              <w:rStyle w:val="OperatorTok"/>
            </w:rPr>
          </w:rPrChange>
        </w:rPr>
        <w:t>,</w:t>
      </w:r>
      <w:r w:rsidRPr="00A61C22">
        <w:rPr>
          <w:lang w:val="fr-FR"/>
          <w:rPrChange w:author="Philippe Cornichet" w:date="2021-08-12T15:19:00Z" w:id="3612">
            <w:rPr/>
          </w:rPrChange>
        </w:rPr>
        <w:br/>
      </w:r>
      <w:r w:rsidRPr="00A61C22">
        <w:rPr>
          <w:rStyle w:val="NormalTok"/>
          <w:lang w:val="fr-FR"/>
          <w:rPrChange w:author="Philippe Cornichet" w:date="2021-08-12T15:19:00Z" w:id="3613">
            <w:rPr>
              <w:rStyle w:val="NormalTok"/>
            </w:rPr>
          </w:rPrChange>
        </w:rPr>
        <w:t xml:space="preserve">      </w:t>
      </w:r>
      <w:r w:rsidRPr="00A61C22">
        <w:rPr>
          <w:rStyle w:val="DataTypeTok"/>
          <w:lang w:val="fr-FR"/>
          <w:rPrChange w:author="Philippe Cornichet" w:date="2021-08-12T15:19:00Z" w:id="3614">
            <w:rPr>
              <w:rStyle w:val="DataTypeTok"/>
            </w:rPr>
          </w:rPrChange>
        </w:rPr>
        <w:t>msg</w:t>
      </w:r>
      <w:r w:rsidRPr="00A61C22">
        <w:rPr>
          <w:rStyle w:val="OperatorTok"/>
          <w:lang w:val="fr-FR"/>
          <w:rPrChange w:author="Philippe Cornichet" w:date="2021-08-12T15:19:00Z" w:id="3615">
            <w:rPr>
              <w:rStyle w:val="OperatorTok"/>
            </w:rPr>
          </w:rPrChange>
        </w:rPr>
        <w:t>:</w:t>
      </w:r>
      <w:r w:rsidRPr="00A61C22">
        <w:rPr>
          <w:rStyle w:val="NormalTok"/>
          <w:lang w:val="fr-FR"/>
          <w:rPrChange w:author="Philippe Cornichet" w:date="2021-08-12T15:19:00Z" w:id="3616">
            <w:rPr>
              <w:rStyle w:val="NormalTok"/>
            </w:rPr>
          </w:rPrChange>
        </w:rPr>
        <w:t xml:space="preserve"> err</w:t>
      </w:r>
      <w:r w:rsidRPr="00A61C22">
        <w:rPr>
          <w:rStyle w:val="OperatorTok"/>
          <w:lang w:val="fr-FR"/>
          <w:rPrChange w:author="Philippe Cornichet" w:date="2021-08-12T15:19:00Z" w:id="3617">
            <w:rPr>
              <w:rStyle w:val="OperatorTok"/>
            </w:rPr>
          </w:rPrChange>
        </w:rPr>
        <w:t>.</w:t>
      </w:r>
      <w:r w:rsidRPr="00A61C22">
        <w:rPr>
          <w:rStyle w:val="AttributeTok"/>
          <w:lang w:val="fr-FR"/>
          <w:rPrChange w:author="Philippe Cornichet" w:date="2021-08-12T15:19:00Z" w:id="3618">
            <w:rPr>
              <w:rStyle w:val="AttributeTok"/>
            </w:rPr>
          </w:rPrChange>
        </w:rPr>
        <w:t>message</w:t>
      </w:r>
      <w:r w:rsidRPr="00A61C22">
        <w:rPr>
          <w:rStyle w:val="OperatorTok"/>
          <w:lang w:val="fr-FR"/>
          <w:rPrChange w:author="Philippe Cornichet" w:date="2021-08-12T15:19:00Z" w:id="3619">
            <w:rPr>
              <w:rStyle w:val="OperatorTok"/>
            </w:rPr>
          </w:rPrChange>
        </w:rPr>
        <w:t>,</w:t>
      </w:r>
      <w:r w:rsidRPr="00A61C22">
        <w:rPr>
          <w:lang w:val="fr-FR"/>
          <w:rPrChange w:author="Philippe Cornichet" w:date="2021-08-12T15:19:00Z" w:id="3620">
            <w:rPr/>
          </w:rPrChange>
        </w:rPr>
        <w:br/>
      </w:r>
      <w:r w:rsidRPr="00A61C22">
        <w:rPr>
          <w:rStyle w:val="NormalTok"/>
          <w:lang w:val="fr-FR"/>
          <w:rPrChange w:author="Philippe Cornichet" w:date="2021-08-12T15:19:00Z" w:id="3621">
            <w:rPr>
              <w:rStyle w:val="NormalTok"/>
            </w:rPr>
          </w:rPrChange>
        </w:rPr>
        <w:t xml:space="preserve">    })</w:t>
      </w:r>
      <w:r w:rsidRPr="00A61C22">
        <w:rPr>
          <w:rStyle w:val="OperatorTok"/>
          <w:lang w:val="fr-FR"/>
          <w:rPrChange w:author="Philippe Cornichet" w:date="2021-08-12T15:19:00Z" w:id="3622">
            <w:rPr>
              <w:rStyle w:val="OperatorTok"/>
            </w:rPr>
          </w:rPrChange>
        </w:rPr>
        <w:t>;</w:t>
      </w:r>
      <w:r w:rsidRPr="00A61C22">
        <w:rPr>
          <w:lang w:val="fr-FR"/>
          <w:rPrChange w:author="Philippe Cornichet" w:date="2021-08-12T15:19:00Z" w:id="3623">
            <w:rPr/>
          </w:rPrChange>
        </w:rPr>
        <w:br/>
      </w:r>
      <w:r w:rsidRPr="00A61C22">
        <w:rPr>
          <w:rStyle w:val="NormalTok"/>
          <w:lang w:val="fr-FR"/>
          <w:rPrChange w:author="Philippe Cornichet" w:date="2021-08-12T15:19:00Z" w:id="3624">
            <w:rPr>
              <w:rStyle w:val="NormalTok"/>
            </w:rPr>
          </w:rPrChange>
        </w:rPr>
        <w:t xml:space="preserve">  } </w:t>
      </w:r>
      <w:r w:rsidRPr="00A61C22">
        <w:rPr>
          <w:rStyle w:val="ControlFlowTok"/>
          <w:lang w:val="fr-FR"/>
          <w:rPrChange w:author="Philippe Cornichet" w:date="2021-08-12T15:19:00Z" w:id="3625">
            <w:rPr>
              <w:rStyle w:val="ControlFlowTok"/>
            </w:rPr>
          </w:rPrChange>
        </w:rPr>
        <w:t>else</w:t>
      </w:r>
      <w:r w:rsidRPr="00A61C22">
        <w:rPr>
          <w:rStyle w:val="NormalTok"/>
          <w:lang w:val="fr-FR"/>
          <w:rPrChange w:author="Philippe Cornichet" w:date="2021-08-12T15:19:00Z" w:id="3626">
            <w:rPr>
              <w:rStyle w:val="NormalTok"/>
            </w:rPr>
          </w:rPrChange>
        </w:rPr>
        <w:t xml:space="preserve"> {</w:t>
      </w:r>
      <w:r w:rsidRPr="00A61C22">
        <w:rPr>
          <w:lang w:val="fr-FR"/>
          <w:rPrChange w:author="Philippe Cornichet" w:date="2021-08-12T15:19:00Z" w:id="3627">
            <w:rPr/>
          </w:rPrChange>
        </w:rPr>
        <w:br/>
      </w:r>
      <w:r w:rsidRPr="00A61C22">
        <w:rPr>
          <w:rStyle w:val="NormalTok"/>
          <w:lang w:val="fr-FR"/>
          <w:rPrChange w:author="Philippe Cornichet" w:date="2021-08-12T15:19:00Z" w:id="3628">
            <w:rPr>
              <w:rStyle w:val="NormalTok"/>
            </w:rPr>
          </w:rPrChange>
        </w:rPr>
        <w:t xml:space="preserve">    </w:t>
      </w:r>
      <w:r w:rsidRPr="00A61C22">
        <w:rPr>
          <w:rStyle w:val="CommentTok"/>
          <w:lang w:val="fr-FR"/>
          <w:rPrChange w:author="Philippe Cornichet" w:date="2021-08-12T15:19:00Z" w:id="3629">
            <w:rPr>
              <w:rStyle w:val="CommentTok"/>
            </w:rPr>
          </w:rPrChange>
        </w:rPr>
        <w:t>// Unknown errors</w:t>
      </w:r>
      <w:r w:rsidRPr="00A61C22">
        <w:rPr>
          <w:lang w:val="fr-FR"/>
          <w:rPrChange w:author="Philippe Cornichet" w:date="2021-08-12T15:19:00Z" w:id="3630">
            <w:rPr/>
          </w:rPrChange>
        </w:rPr>
        <w:br/>
      </w:r>
      <w:r w:rsidRPr="00A61C22">
        <w:rPr>
          <w:rStyle w:val="NormalTok"/>
          <w:lang w:val="fr-FR"/>
          <w:rPrChange w:author="Philippe Cornichet" w:date="2021-08-12T15:19:00Z" w:id="3631">
            <w:rPr>
              <w:rStyle w:val="NormalTok"/>
            </w:rPr>
          </w:rPrChange>
        </w:rPr>
        <w:t xml:space="preserve">    res</w:t>
      </w:r>
      <w:r w:rsidRPr="00A61C22">
        <w:rPr>
          <w:rStyle w:val="OperatorTok"/>
          <w:lang w:val="fr-FR"/>
          <w:rPrChange w:author="Philippe Cornichet" w:date="2021-08-12T15:19:00Z" w:id="3632">
            <w:rPr>
              <w:rStyle w:val="OperatorTok"/>
            </w:rPr>
          </w:rPrChange>
        </w:rPr>
        <w:t>.</w:t>
      </w:r>
      <w:r w:rsidRPr="00A61C22">
        <w:rPr>
          <w:rStyle w:val="FunctionTok"/>
          <w:lang w:val="fr-FR"/>
          <w:rPrChange w:author="Philippe Cornichet" w:date="2021-08-12T15:19:00Z" w:id="3633">
            <w:rPr>
              <w:rStyle w:val="FunctionTok"/>
            </w:rPr>
          </w:rPrChange>
        </w:rPr>
        <w:t>status</w:t>
      </w:r>
      <w:r w:rsidRPr="00A61C22">
        <w:rPr>
          <w:rStyle w:val="NormalTok"/>
          <w:lang w:val="fr-FR"/>
          <w:rPrChange w:author="Philippe Cornichet" w:date="2021-08-12T15:19:00Z" w:id="3634">
            <w:rPr>
              <w:rStyle w:val="NormalTok"/>
            </w:rPr>
          </w:rPrChange>
        </w:rPr>
        <w:t>(</w:t>
      </w:r>
      <w:r w:rsidRPr="00A61C22">
        <w:rPr>
          <w:rStyle w:val="DecValTok"/>
          <w:lang w:val="fr-FR"/>
          <w:rPrChange w:author="Philippe Cornichet" w:date="2021-08-12T15:19:00Z" w:id="3635">
            <w:rPr>
              <w:rStyle w:val="DecValTok"/>
            </w:rPr>
          </w:rPrChange>
        </w:rPr>
        <w:t>500</w:t>
      </w:r>
      <w:r w:rsidRPr="00A61C22">
        <w:rPr>
          <w:rStyle w:val="NormalTok"/>
          <w:lang w:val="fr-FR"/>
          <w:rPrChange w:author="Philippe Cornichet" w:date="2021-08-12T15:19:00Z" w:id="3636">
            <w:rPr>
              <w:rStyle w:val="NormalTok"/>
            </w:rPr>
          </w:rPrChange>
        </w:rPr>
        <w:t>)</w:t>
      </w:r>
      <w:r w:rsidRPr="00A61C22">
        <w:rPr>
          <w:rStyle w:val="OperatorTok"/>
          <w:lang w:val="fr-FR"/>
          <w:rPrChange w:author="Philippe Cornichet" w:date="2021-08-12T15:19:00Z" w:id="3637">
            <w:rPr>
              <w:rStyle w:val="OperatorTok"/>
            </w:rPr>
          </w:rPrChange>
        </w:rPr>
        <w:t>.</w:t>
      </w:r>
      <w:r w:rsidRPr="00A61C22">
        <w:rPr>
          <w:rStyle w:val="FunctionTok"/>
          <w:lang w:val="fr-FR"/>
          <w:rPrChange w:author="Philippe Cornichet" w:date="2021-08-12T15:19:00Z" w:id="3638">
            <w:rPr>
              <w:rStyle w:val="FunctionTok"/>
            </w:rPr>
          </w:rPrChange>
        </w:rPr>
        <w:t>json</w:t>
      </w:r>
      <w:r w:rsidRPr="00A61C22">
        <w:rPr>
          <w:rStyle w:val="NormalTok"/>
          <w:lang w:val="fr-FR"/>
          <w:rPrChange w:author="Philippe Cornichet" w:date="2021-08-12T15:19:00Z" w:id="3639">
            <w:rPr>
              <w:rStyle w:val="NormalTok"/>
            </w:rPr>
          </w:rPrChange>
        </w:rPr>
        <w:t>({</w:t>
      </w:r>
      <w:r w:rsidRPr="00A61C22">
        <w:rPr>
          <w:lang w:val="fr-FR"/>
          <w:rPrChange w:author="Philippe Cornichet" w:date="2021-08-12T15:19:00Z" w:id="3640">
            <w:rPr/>
          </w:rPrChange>
        </w:rPr>
        <w:br/>
      </w:r>
      <w:r w:rsidRPr="00A61C22">
        <w:rPr>
          <w:rStyle w:val="NormalTok"/>
          <w:lang w:val="fr-FR"/>
          <w:rPrChange w:author="Philippe Cornichet" w:date="2021-08-12T15:19:00Z" w:id="3641">
            <w:rPr>
              <w:rStyle w:val="NormalTok"/>
            </w:rPr>
          </w:rPrChange>
        </w:rPr>
        <w:t xml:space="preserve">      </w:t>
      </w:r>
      <w:r w:rsidRPr="00A61C22">
        <w:rPr>
          <w:rStyle w:val="DataTypeTok"/>
          <w:lang w:val="fr-FR"/>
          <w:rPrChange w:author="Philippe Cornichet" w:date="2021-08-12T15:19:00Z" w:id="3642">
            <w:rPr>
              <w:rStyle w:val="DataTypeTok"/>
            </w:rPr>
          </w:rPrChange>
        </w:rPr>
        <w:t>success</w:t>
      </w:r>
      <w:r w:rsidRPr="00A61C22">
        <w:rPr>
          <w:rStyle w:val="OperatorTok"/>
          <w:lang w:val="fr-FR"/>
          <w:rPrChange w:author="Philippe Cornichet" w:date="2021-08-12T15:19:00Z" w:id="3643">
            <w:rPr>
              <w:rStyle w:val="OperatorTok"/>
            </w:rPr>
          </w:rPrChange>
        </w:rPr>
        <w:t>:</w:t>
      </w:r>
      <w:r w:rsidRPr="00A61C22">
        <w:rPr>
          <w:rStyle w:val="NormalTok"/>
          <w:lang w:val="fr-FR"/>
          <w:rPrChange w:author="Philippe Cornichet" w:date="2021-08-12T15:19:00Z" w:id="3644">
            <w:rPr>
              <w:rStyle w:val="NormalTok"/>
            </w:rPr>
          </w:rPrChange>
        </w:rPr>
        <w:t xml:space="preserve"> </w:t>
      </w:r>
      <w:r w:rsidRPr="00A61C22">
        <w:rPr>
          <w:rStyle w:val="KeywordTok"/>
          <w:lang w:val="fr-FR"/>
          <w:rPrChange w:author="Philippe Cornichet" w:date="2021-08-12T15:19:00Z" w:id="3645">
            <w:rPr>
              <w:rStyle w:val="KeywordTok"/>
            </w:rPr>
          </w:rPrChange>
        </w:rPr>
        <w:t>false</w:t>
      </w:r>
      <w:r w:rsidRPr="00A61C22">
        <w:rPr>
          <w:rStyle w:val="OperatorTok"/>
          <w:lang w:val="fr-FR"/>
          <w:rPrChange w:author="Philippe Cornichet" w:date="2021-08-12T15:19:00Z" w:id="3646">
            <w:rPr>
              <w:rStyle w:val="OperatorTok"/>
            </w:rPr>
          </w:rPrChange>
        </w:rPr>
        <w:t>,</w:t>
      </w:r>
      <w:r w:rsidRPr="00A61C22">
        <w:rPr>
          <w:lang w:val="fr-FR"/>
          <w:rPrChange w:author="Philippe Cornichet" w:date="2021-08-12T15:19:00Z" w:id="3647">
            <w:rPr/>
          </w:rPrChange>
        </w:rPr>
        <w:br/>
      </w:r>
      <w:r w:rsidRPr="00A61C22">
        <w:rPr>
          <w:rStyle w:val="NormalTok"/>
          <w:lang w:val="fr-FR"/>
          <w:rPrChange w:author="Philippe Cornichet" w:date="2021-08-12T15:19:00Z" w:id="3648">
            <w:rPr>
              <w:rStyle w:val="NormalTok"/>
            </w:rPr>
          </w:rPrChange>
        </w:rPr>
        <w:t xml:space="preserve">      </w:t>
      </w:r>
      <w:r w:rsidRPr="00A61C22">
        <w:rPr>
          <w:rStyle w:val="DataTypeTok"/>
          <w:lang w:val="fr-FR"/>
          <w:rPrChange w:author="Philippe Cornichet" w:date="2021-08-12T15:19:00Z" w:id="3649">
            <w:rPr>
              <w:rStyle w:val="DataTypeTok"/>
            </w:rPr>
          </w:rPrChange>
        </w:rPr>
        <w:t>msg</w:t>
      </w:r>
      <w:r w:rsidRPr="00A61C22">
        <w:rPr>
          <w:rStyle w:val="OperatorTok"/>
          <w:lang w:val="fr-FR"/>
          <w:rPrChange w:author="Philippe Cornichet" w:date="2021-08-12T15:19:00Z" w:id="3650">
            <w:rPr>
              <w:rStyle w:val="OperatorTok"/>
            </w:rPr>
          </w:rPrChange>
        </w:rPr>
        <w:t>:</w:t>
      </w:r>
      <w:r w:rsidRPr="00A61C22">
        <w:rPr>
          <w:rStyle w:val="NormalTok"/>
          <w:lang w:val="fr-FR"/>
          <w:rPrChange w:author="Philippe Cornichet" w:date="2021-08-12T15:19:00Z" w:id="3651">
            <w:rPr>
              <w:rStyle w:val="NormalTok"/>
            </w:rPr>
          </w:rPrChange>
        </w:rPr>
        <w:t xml:space="preserve"> </w:t>
      </w:r>
      <w:r w:rsidRPr="00A61C22">
        <w:rPr>
          <w:rStyle w:val="StringTok"/>
          <w:lang w:val="fr-FR"/>
          <w:rPrChange w:author="Philippe Cornichet" w:date="2021-08-12T15:19:00Z" w:id="3652">
            <w:rPr>
              <w:rStyle w:val="StringTok"/>
            </w:rPr>
          </w:rPrChange>
        </w:rPr>
        <w:t>'Something went wrong'</w:t>
      </w:r>
      <w:r w:rsidRPr="00A61C22">
        <w:rPr>
          <w:rStyle w:val="OperatorTok"/>
          <w:lang w:val="fr-FR"/>
          <w:rPrChange w:author="Philippe Cornichet" w:date="2021-08-12T15:19:00Z" w:id="3653">
            <w:rPr>
              <w:rStyle w:val="OperatorTok"/>
            </w:rPr>
          </w:rPrChange>
        </w:rPr>
        <w:t>,</w:t>
      </w:r>
      <w:r w:rsidRPr="00A61C22">
        <w:rPr>
          <w:lang w:val="fr-FR"/>
          <w:rPrChange w:author="Philippe Cornichet" w:date="2021-08-12T15:19:00Z" w:id="3654">
            <w:rPr/>
          </w:rPrChange>
        </w:rPr>
        <w:br/>
      </w:r>
      <w:r w:rsidRPr="00A61C22">
        <w:rPr>
          <w:rStyle w:val="NormalTok"/>
          <w:lang w:val="fr-FR"/>
          <w:rPrChange w:author="Philippe Cornichet" w:date="2021-08-12T15:19:00Z" w:id="3655">
            <w:rPr>
              <w:rStyle w:val="NormalTok"/>
            </w:rPr>
          </w:rPrChange>
        </w:rPr>
        <w:t xml:space="preserve">    })</w:t>
      </w:r>
      <w:r w:rsidRPr="00A61C22">
        <w:rPr>
          <w:rStyle w:val="OperatorTok"/>
          <w:lang w:val="fr-FR"/>
          <w:rPrChange w:author="Philippe Cornichet" w:date="2021-08-12T15:19:00Z" w:id="3656">
            <w:rPr>
              <w:rStyle w:val="OperatorTok"/>
            </w:rPr>
          </w:rPrChange>
        </w:rPr>
        <w:t>;</w:t>
      </w:r>
      <w:r w:rsidRPr="00A61C22">
        <w:rPr>
          <w:lang w:val="fr-FR"/>
          <w:rPrChange w:author="Philippe Cornichet" w:date="2021-08-12T15:19:00Z" w:id="3657">
            <w:rPr/>
          </w:rPrChange>
        </w:rPr>
        <w:br/>
      </w:r>
      <w:r w:rsidRPr="00A61C22">
        <w:rPr>
          <w:rStyle w:val="NormalTok"/>
          <w:lang w:val="fr-FR"/>
          <w:rPrChange w:author="Philippe Cornichet" w:date="2021-08-12T15:19:00Z" w:id="3658">
            <w:rPr>
              <w:rStyle w:val="NormalTok"/>
            </w:rPr>
          </w:rPrChange>
        </w:rPr>
        <w:t xml:space="preserve">  } </w:t>
      </w:r>
      <w:r w:rsidRPr="00A61C22">
        <w:rPr>
          <w:rStyle w:val="FunctionTok"/>
          <w:lang w:val="fr-FR"/>
          <w:rPrChange w:author="Philippe Cornichet" w:date="2021-08-12T15:19:00Z" w:id="3659">
            <w:rPr>
              <w:rStyle w:val="FunctionTok"/>
            </w:rPr>
          </w:rPrChange>
        </w:rPr>
        <w:t>next</w:t>
      </w:r>
      <w:r w:rsidRPr="00A61C22">
        <w:rPr>
          <w:rStyle w:val="NormalTok"/>
          <w:lang w:val="fr-FR"/>
          <w:rPrChange w:author="Philippe Cornichet" w:date="2021-08-12T15:19:00Z" w:id="3660">
            <w:rPr>
              <w:rStyle w:val="NormalTok"/>
            </w:rPr>
          </w:rPrChange>
        </w:rPr>
        <w:t>()</w:t>
      </w:r>
      <w:r w:rsidRPr="00A61C22">
        <w:rPr>
          <w:rStyle w:val="OperatorTok"/>
          <w:lang w:val="fr-FR"/>
          <w:rPrChange w:author="Philippe Cornichet" w:date="2021-08-12T15:19:00Z" w:id="3661">
            <w:rPr>
              <w:rStyle w:val="OperatorTok"/>
            </w:rPr>
          </w:rPrChange>
        </w:rPr>
        <w:t>;</w:t>
      </w:r>
      <w:r w:rsidRPr="00A61C22">
        <w:rPr>
          <w:lang w:val="fr-FR"/>
          <w:rPrChange w:author="Philippe Cornichet" w:date="2021-08-12T15:19:00Z" w:id="3662">
            <w:rPr/>
          </w:rPrChange>
        </w:rPr>
        <w:br/>
      </w:r>
      <w:r w:rsidRPr="00A61C22">
        <w:rPr>
          <w:rStyle w:val="NormalTok"/>
          <w:lang w:val="fr-FR"/>
          <w:rPrChange w:author="Philippe Cornichet" w:date="2021-08-12T15:19:00Z" w:id="3663">
            <w:rPr>
              <w:rStyle w:val="NormalTok"/>
            </w:rPr>
          </w:rPrChange>
        </w:rPr>
        <w:t>}</w:t>
      </w:r>
      <w:r w:rsidRPr="00A61C22">
        <w:rPr>
          <w:rStyle w:val="OperatorTok"/>
          <w:lang w:val="fr-FR"/>
          <w:rPrChange w:author="Philippe Cornichet" w:date="2021-08-12T15:19:00Z" w:id="3664">
            <w:rPr>
              <w:rStyle w:val="OperatorTok"/>
            </w:rPr>
          </w:rPrChange>
        </w:rPr>
        <w:t>;</w:t>
      </w:r>
      <w:r w:rsidRPr="00A61C22">
        <w:rPr>
          <w:lang w:val="fr-FR"/>
          <w:rPrChange w:author="Philippe Cornichet" w:date="2021-08-12T15:19:00Z" w:id="3665">
            <w:rPr/>
          </w:rPrChange>
        </w:rPr>
        <w:br/>
      </w:r>
      <w:r w:rsidRPr="00A61C22">
        <w:rPr>
          <w:rStyle w:val="NormalTok"/>
          <w:lang w:val="fr-FR"/>
          <w:rPrChange w:author="Philippe Cornichet" w:date="2021-08-12T15:19:00Z" w:id="3666">
            <w:rPr>
              <w:rStyle w:val="NormalTok"/>
            </w:rPr>
          </w:rPrChange>
        </w:rPr>
        <w:t>module</w:t>
      </w:r>
      <w:r w:rsidRPr="00A61C22">
        <w:rPr>
          <w:rStyle w:val="OperatorTok"/>
          <w:lang w:val="fr-FR"/>
          <w:rPrChange w:author="Philippe Cornichet" w:date="2021-08-12T15:19:00Z" w:id="3667">
            <w:rPr>
              <w:rStyle w:val="OperatorTok"/>
            </w:rPr>
          </w:rPrChange>
        </w:rPr>
        <w:t>.</w:t>
      </w:r>
      <w:r w:rsidRPr="00A61C22">
        <w:rPr>
          <w:rStyle w:val="AttributeTok"/>
          <w:lang w:val="fr-FR"/>
          <w:rPrChange w:author="Philippe Cornichet" w:date="2021-08-12T15:19:00Z" w:id="3668">
            <w:rPr>
              <w:rStyle w:val="AttributeTok"/>
            </w:rPr>
          </w:rPrChange>
        </w:rPr>
        <w:t>exports</w:t>
      </w:r>
      <w:r w:rsidRPr="00A61C22">
        <w:rPr>
          <w:rStyle w:val="NormalTok"/>
          <w:lang w:val="fr-FR"/>
          <w:rPrChange w:author="Philippe Cornichet" w:date="2021-08-12T15:19:00Z" w:id="3669">
            <w:rPr>
              <w:rStyle w:val="NormalTok"/>
            </w:rPr>
          </w:rPrChange>
        </w:rPr>
        <w:t xml:space="preserve"> </w:t>
      </w:r>
      <w:r w:rsidRPr="00A61C22">
        <w:rPr>
          <w:rStyle w:val="OperatorTok"/>
          <w:lang w:val="fr-FR"/>
          <w:rPrChange w:author="Philippe Cornichet" w:date="2021-08-12T15:19:00Z" w:id="3670">
            <w:rPr>
              <w:rStyle w:val="OperatorTok"/>
            </w:rPr>
          </w:rPrChange>
        </w:rPr>
        <w:t>=</w:t>
      </w:r>
      <w:r w:rsidRPr="00A61C22">
        <w:rPr>
          <w:rStyle w:val="NormalTok"/>
          <w:lang w:val="fr-FR"/>
          <w:rPrChange w:author="Philippe Cornichet" w:date="2021-08-12T15:19:00Z" w:id="3671">
            <w:rPr>
              <w:rStyle w:val="NormalTok"/>
            </w:rPr>
          </w:rPrChange>
        </w:rPr>
        <w:t xml:space="preserve"> apiErrorHander</w:t>
      </w:r>
      <w:r w:rsidRPr="00A61C22">
        <w:rPr>
          <w:rStyle w:val="OperatorTok"/>
          <w:lang w:val="fr-FR"/>
          <w:rPrChange w:author="Philippe Cornichet" w:date="2021-08-12T15:19:00Z" w:id="3672">
            <w:rPr>
              <w:rStyle w:val="OperatorTok"/>
            </w:rPr>
          </w:rPrChange>
        </w:rPr>
        <w:t>;</w:t>
      </w:r>
    </w:p>
    <w:p w:rsidRPr="00A61C22" w:rsidR="00383E43" w:rsidRDefault="00A61C22" w14:paraId="7FD3F3EC" w14:textId="77777777">
      <w:pPr>
        <w:pStyle w:val="FirstParagraph"/>
        <w:rPr>
          <w:lang w:val="fr-FR"/>
          <w:rPrChange w:author="Philippe Cornichet" w:date="2021-08-12T15:19:00Z" w:id="3673">
            <w:rPr/>
          </w:rPrChange>
        </w:rPr>
      </w:pPr>
      <w:r w:rsidRPr="00A61C22">
        <w:rPr>
          <w:lang w:val="fr-FR"/>
          <w:rPrChange w:author="Philippe Cornichet" w:date="2021-08-12T15:19:00Z" w:id="3674">
            <w:rPr/>
          </w:rPrChange>
        </w:rPr>
        <w:t xml:space="preserve">J’ai créé une classe ApiError pour initialiser diverses erreurs rencontrées lors de l’exécution du programme. Alors que le middleware api-error-hander est un middleware de gestion des erreurs d’Express qui est chargé de vérifier s’il y a une erreur lors de la demande, il sera donc appelé dans app.js. Chaque fois que notre programme doit gérer une erreur, par exemple, lorsque nous nous connectons et que nous manquons le nom d’utilisateur et/ou le mot de passe, nous pouvons simplement transmettre ce middleware de gestion des erreurs avec </w:t>
      </w:r>
      <w:proofErr w:type="gramStart"/>
      <w:r w:rsidRPr="00A61C22">
        <w:rPr>
          <w:lang w:val="fr-FR"/>
          <w:rPrChange w:author="Philippe Cornichet" w:date="2021-08-12T15:19:00Z" w:id="3675">
            <w:rPr/>
          </w:rPrChange>
        </w:rPr>
        <w:t>next(</w:t>
      </w:r>
      <w:proofErr w:type="gramEnd"/>
      <w:r w:rsidRPr="00A61C22">
        <w:rPr>
          <w:lang w:val="fr-FR"/>
          <w:rPrChange w:author="Philippe Cornichet" w:date="2021-08-12T15:19:00Z" w:id="3676">
            <w:rPr/>
          </w:rPrChange>
        </w:rPr>
        <w:t>).</w:t>
      </w:r>
    </w:p>
    <w:p w:rsidRPr="00A61C22" w:rsidR="00383E43" w:rsidRDefault="00A61C22" w14:paraId="014192CF" w14:textId="77777777">
      <w:pPr>
        <w:pStyle w:val="SourceCode"/>
        <w:rPr>
          <w:lang w:val="fr-FR"/>
          <w:rPrChange w:author="Philippe Cornichet" w:date="2021-08-12T15:19:00Z" w:id="3677">
            <w:rPr/>
          </w:rPrChange>
        </w:rPr>
      </w:pPr>
      <w:r w:rsidRPr="00A61C22">
        <w:rPr>
          <w:rStyle w:val="VerbatimChar"/>
          <w:lang w:val="fr-FR"/>
          <w:rPrChange w:author="Philippe Cornichet" w:date="2021-08-12T15:19:00Z" w:id="3678">
            <w:rPr>
              <w:rStyle w:val="VerbatimChar"/>
            </w:rPr>
          </w:rPrChange>
        </w:rPr>
        <w:t>// route/auth/users.js</w:t>
      </w:r>
      <w:r w:rsidRPr="00A61C22">
        <w:rPr>
          <w:lang w:val="fr-FR"/>
          <w:rPrChange w:author="Philippe Cornichet" w:date="2021-08-12T15:19:00Z" w:id="3679">
            <w:rPr/>
          </w:rPrChange>
        </w:rPr>
        <w:br/>
      </w:r>
      <w:r w:rsidRPr="00A61C22">
        <w:rPr>
          <w:lang w:val="fr-FR"/>
          <w:rPrChange w:author="Philippe Cornichet" w:date="2021-08-12T15:19:00Z" w:id="3680">
            <w:rPr/>
          </w:rPrChange>
        </w:rPr>
        <w:br/>
      </w:r>
      <w:proofErr w:type="gramStart"/>
      <w:r w:rsidRPr="00A61C22">
        <w:rPr>
          <w:rStyle w:val="VerbatimChar"/>
          <w:lang w:val="fr-FR"/>
          <w:rPrChange w:author="Philippe Cornichet" w:date="2021-08-12T15:19:00Z" w:id="3681">
            <w:rPr>
              <w:rStyle w:val="VerbatimChar"/>
            </w:rPr>
          </w:rPrChange>
        </w:rPr>
        <w:t>router.post(</w:t>
      </w:r>
      <w:proofErr w:type="gramEnd"/>
      <w:r w:rsidRPr="00A61C22">
        <w:rPr>
          <w:rStyle w:val="VerbatimChar"/>
          <w:lang w:val="fr-FR"/>
          <w:rPrChange w:author="Philippe Cornichet" w:date="2021-08-12T15:19:00Z" w:id="3682">
            <w:rPr>
              <w:rStyle w:val="VerbatimChar"/>
            </w:rPr>
          </w:rPrChange>
        </w:rPr>
        <w:t>'/login', ...</w:t>
      </w:r>
      <w:r w:rsidRPr="00A61C22">
        <w:rPr>
          <w:lang w:val="fr-FR"/>
          <w:rPrChange w:author="Philippe Cornichet" w:date="2021-08-12T15:19:00Z" w:id="3683">
            <w:rPr/>
          </w:rPrChange>
        </w:rPr>
        <w:br/>
      </w:r>
      <w:r w:rsidRPr="00A61C22">
        <w:rPr>
          <w:rStyle w:val="VerbatimChar"/>
          <w:lang w:val="fr-FR"/>
          <w:rPrChange w:author="Philippe Cornichet" w:date="2021-08-12T15:19:00Z" w:id="3684">
            <w:rPr>
              <w:rStyle w:val="VerbatimChar"/>
            </w:rPr>
          </w:rPrChange>
        </w:rPr>
        <w:t xml:space="preserve">  if (!req.body.username || !req.body.password) {</w:t>
      </w:r>
      <w:r w:rsidRPr="00A61C22">
        <w:rPr>
          <w:lang w:val="fr-FR"/>
          <w:rPrChange w:author="Philippe Cornichet" w:date="2021-08-12T15:19:00Z" w:id="3685">
            <w:rPr/>
          </w:rPrChange>
        </w:rPr>
        <w:br/>
      </w:r>
      <w:r w:rsidRPr="00A61C22">
        <w:rPr>
          <w:rStyle w:val="VerbatimChar"/>
          <w:lang w:val="fr-FR"/>
          <w:rPrChange w:author="Philippe Cornichet" w:date="2021-08-12T15:19:00Z" w:id="3686">
            <w:rPr>
              <w:rStyle w:val="VerbatimChar"/>
            </w:rPr>
          </w:rPrChange>
        </w:rPr>
        <w:t xml:space="preserve">    next(ApiError.badRequest('Missing username and/or password'));</w:t>
      </w:r>
      <w:r w:rsidRPr="00A61C22">
        <w:rPr>
          <w:lang w:val="fr-FR"/>
          <w:rPrChange w:author="Philippe Cornichet" w:date="2021-08-12T15:19:00Z" w:id="3687">
            <w:rPr/>
          </w:rPrChange>
        </w:rPr>
        <w:br/>
      </w:r>
      <w:r w:rsidRPr="00A61C22">
        <w:rPr>
          <w:rStyle w:val="VerbatimChar"/>
          <w:lang w:val="fr-FR"/>
          <w:rPrChange w:author="Philippe Cornichet" w:date="2021-08-12T15:19:00Z" w:id="3688">
            <w:rPr>
              <w:rStyle w:val="VerbatimChar"/>
            </w:rPr>
          </w:rPrChange>
        </w:rPr>
        <w:t xml:space="preserve">    return;}</w:t>
      </w:r>
    </w:p>
    <w:p w:rsidRPr="00A61C22" w:rsidR="00383E43" w:rsidRDefault="00A61C22" w14:paraId="4BA9BC3B" w14:textId="77777777">
      <w:pPr>
        <w:pStyle w:val="Heading2"/>
        <w:rPr>
          <w:lang w:val="fr-FR"/>
          <w:rPrChange w:author="Philippe Cornichet" w:date="2021-08-12T15:19:00Z" w:id="3689">
            <w:rPr/>
          </w:rPrChange>
        </w:rPr>
      </w:pPr>
      <w:bookmarkStart w:name="gestion-des-droits-dutilisateur" w:id="3690"/>
      <w:bookmarkEnd w:id="3428"/>
      <w:r w:rsidRPr="00A61C22">
        <w:rPr>
          <w:lang w:val="fr-FR"/>
          <w:rPrChange w:author="Philippe Cornichet" w:date="2021-08-12T15:19:00Z" w:id="3691">
            <w:rPr/>
          </w:rPrChange>
        </w:rPr>
        <w:t>Gestion des droits d’utilisateur</w:t>
      </w:r>
    </w:p>
    <w:p w:rsidRPr="00A61C22" w:rsidR="00383E43" w:rsidRDefault="00A61C22" w14:paraId="49A703A4" w14:textId="77777777">
      <w:pPr>
        <w:pStyle w:val="FirstParagraph"/>
        <w:rPr>
          <w:lang w:val="fr-FR"/>
          <w:rPrChange w:author="Philippe Cornichet" w:date="2021-08-12T15:19:00Z" w:id="3692">
            <w:rPr/>
          </w:rPrChange>
        </w:rPr>
      </w:pPr>
      <w:r w:rsidRPr="00A61C22">
        <w:rPr>
          <w:lang w:val="fr-FR"/>
          <w:rPrChange w:author="Philippe Cornichet" w:date="2021-08-12T15:19:00Z" w:id="3693">
            <w:rPr/>
          </w:rPrChange>
        </w:rPr>
        <w:t xml:space="preserve">l0.25 </w:t>
      </w:r>
      <w:r w:rsidRPr="00A61C22">
        <w:rPr>
          <w:noProof/>
          <w:lang w:val="fr-FR"/>
          <w:rPrChange w:author="Philippe Cornichet" w:date="2021-08-12T15:19:00Z" w:id="3694">
            <w:rPr>
              <w:noProof/>
            </w:rPr>
          </w:rPrChange>
        </w:rPr>
        <w:drawing>
          <wp:inline distT="0" distB="0" distL="0" distR="0" wp14:anchorId="1946C9DD" wp14:editId="4BBAF422">
            <wp:extent cx="4716378" cy="2916454"/>
            <wp:effectExtent l="0" t="0" r="0" b="0"/>
            <wp:docPr id="32" name="Picture" descr="image"/>
            <wp:cNvGraphicFramePr/>
            <a:graphic xmlns:a="http://schemas.openxmlformats.org/drawingml/2006/main">
              <a:graphicData uri="http://schemas.openxmlformats.org/drawingml/2006/picture">
                <pic:pic xmlns:pic="http://schemas.openxmlformats.org/drawingml/2006/picture">
                  <pic:nvPicPr>
                    <pic:cNvPr id="0" name="Picture" descr="img/user role/isAdmin projet struct.png"/>
                    <pic:cNvPicPr>
                      <a:picLocks noChangeAspect="1" noChangeArrowheads="1"/>
                    </pic:cNvPicPr>
                  </pic:nvPicPr>
                  <pic:blipFill>
                    <a:blip r:embed="rId38"/>
                    <a:stretch>
                      <a:fillRect/>
                    </a:stretch>
                  </pic:blipFill>
                  <pic:spPr bwMode="auto">
                    <a:xfrm>
                      <a:off x="0" y="0"/>
                      <a:ext cx="4716378" cy="2916454"/>
                    </a:xfrm>
                    <a:prstGeom prst="rect">
                      <a:avLst/>
                    </a:prstGeom>
                    <a:noFill/>
                    <a:ln w="9525">
                      <a:noFill/>
                      <a:headEnd/>
                      <a:tailEnd/>
                    </a:ln>
                  </pic:spPr>
                </pic:pic>
              </a:graphicData>
            </a:graphic>
          </wp:inline>
        </w:drawing>
      </w:r>
    </w:p>
    <w:p w:rsidRPr="00A61C22" w:rsidR="00383E43" w:rsidRDefault="00A61C22" w14:paraId="27439893" w14:textId="6405E120">
      <w:pPr>
        <w:pStyle w:val="BodyText"/>
        <w:rPr>
          <w:lang w:val="fr-FR"/>
          <w:rPrChange w:author="Philippe Cornichet" w:date="2021-08-12T15:19:00Z" w:id="870563461">
            <w:rPr/>
          </w:rPrChange>
        </w:rPr>
      </w:pPr>
      <w:r w:rsidRPr="0E197015" w:rsidR="00A61C22">
        <w:rPr>
          <w:lang w:val="fr-FR"/>
          <w:rPrChange w:author="Philippe Cornichet" w:date="2021-08-12T15:19:00Z" w:id="1826762686"/>
        </w:rPr>
        <w:t xml:space="preserve">Pour faciliter la gestion des applications, il est essentiel de définir les autorisations des utilisateurs, nous pouvons le faire en affectant à chaque utilisateur un rôle spécifique. Dans ce projet, il y a 2 rôles différents : USER est un utilisateur normal qui peut se connecter à l’application, accès à la route protégée mais a des droits d’accès limités, ADMIN a </w:t>
      </w:r>
      <w:del w:author="Tien Thanh Le" w:date="2021-08-13T13:57:18.073Z" w:id="597364198">
        <w:r w:rsidRPr="0E197015" w:rsidDel="00A61C22">
          <w:rPr>
            <w:lang w:val="fr-FR"/>
            <w:rPrChange w:author="Philippe Cornichet" w:date="2021-08-12T15:19:00Z" w:id="1559813650"/>
          </w:rPr>
          <w:delText>tous les droits système</w:delText>
        </w:r>
      </w:del>
      <w:ins w:author="Tien Thanh Le" w:date="2021-08-13T13:57:18.074Z" w:id="1824063855">
        <w:r w:rsidRPr="0E197015" w:rsidR="4A637DBE">
          <w:rPr>
            <w:lang w:val="fr-FR"/>
          </w:rPr>
          <w:t>tous les droits systèmes</w:t>
        </w:r>
      </w:ins>
      <w:r w:rsidRPr="0E197015" w:rsidR="00A61C22">
        <w:rPr>
          <w:lang w:val="fr-FR"/>
          <w:rPrChange w:author="Philippe Cornichet" w:date="2021-08-12T15:19:00Z" w:id="864206298"/>
        </w:rPr>
        <w:t xml:space="preserve"> en accédant à la route </w:t>
      </w:r>
      <w:proofErr w:type="spellStart"/>
      <w:r w:rsidRPr="0E197015" w:rsidR="00A61C22">
        <w:rPr>
          <w:lang w:val="fr-FR"/>
          <w:rPrChange w:author="Philippe Cornichet" w:date="2021-08-12T15:19:00Z" w:id="920506082"/>
        </w:rPr>
        <w:t>users</w:t>
      </w:r>
      <w:proofErr w:type="spellEnd"/>
      <w:r w:rsidRPr="0E197015" w:rsidR="00A61C22">
        <w:rPr>
          <w:lang w:val="fr-FR"/>
          <w:rPrChange w:author="Philippe Cornichet" w:date="2021-08-12T15:19:00Z" w:id="2106630919"/>
        </w:rPr>
        <w:t>-management. ADMIN peut accéder à la base de données des utilisateurs du côté client ainsi que modifier les informations de n’importe quel compte.</w:t>
      </w:r>
    </w:p>
    <w:tbl>
      <w:tblPr>
        <w:tblStyle w:val="Table"/>
        <w:tblW w:w="0" w:type="auto"/>
        <w:tblLook w:val="0020" w:firstRow="1" w:lastRow="0" w:firstColumn="0" w:lastColumn="0" w:noHBand="0" w:noVBand="0"/>
      </w:tblPr>
      <w:tblGrid>
        <w:gridCol w:w="1235"/>
        <w:gridCol w:w="1548"/>
        <w:gridCol w:w="2858"/>
        <w:gridCol w:w="3935"/>
      </w:tblGrid>
      <w:tr w:rsidRPr="00A61C22" w:rsidR="00383E43" w:rsidTr="00383E43" w14:paraId="0B4A6DE6" w14:textId="77777777">
        <w:trPr>
          <w:cnfStyle w:val="100000000000" w:firstRow="1" w:lastRow="0" w:firstColumn="0" w:lastColumn="0" w:oddVBand="0" w:evenVBand="0" w:oddHBand="0" w:evenHBand="0" w:firstRowFirstColumn="0" w:firstRowLastColumn="0" w:lastRowFirstColumn="0" w:lastRowLastColumn="0"/>
          <w:tblHeader/>
        </w:trPr>
        <w:tc>
          <w:tcPr>
            <w:tcW w:w="0" w:type="auto"/>
          </w:tcPr>
          <w:p w:rsidRPr="00A61C22" w:rsidR="00383E43" w:rsidRDefault="00A61C22" w14:paraId="67410BC1" w14:textId="77777777">
            <w:pPr>
              <w:pStyle w:val="Compact"/>
              <w:jc w:val="center"/>
              <w:rPr>
                <w:lang w:val="fr-FR"/>
                <w:rPrChange w:author="Philippe Cornichet" w:date="2021-08-12T15:19:00Z" w:id="3699">
                  <w:rPr/>
                </w:rPrChange>
              </w:rPr>
            </w:pPr>
            <w:r w:rsidRPr="00A61C22">
              <w:rPr>
                <w:lang w:val="fr-FR"/>
                <w:rPrChange w:author="Philippe Cornichet" w:date="2021-08-12T15:19:00Z" w:id="3700">
                  <w:rPr/>
                </w:rPrChange>
              </w:rPr>
              <w:t>URI</w:t>
            </w:r>
          </w:p>
        </w:tc>
        <w:tc>
          <w:tcPr>
            <w:tcW w:w="0" w:type="auto"/>
          </w:tcPr>
          <w:p w:rsidRPr="00A61C22" w:rsidR="00383E43" w:rsidRDefault="00A61C22" w14:paraId="456CC879" w14:textId="77777777">
            <w:pPr>
              <w:pStyle w:val="Compact"/>
              <w:jc w:val="center"/>
              <w:rPr>
                <w:lang w:val="fr-FR"/>
                <w:rPrChange w:author="Philippe Cornichet" w:date="2021-08-12T15:19:00Z" w:id="3701">
                  <w:rPr/>
                </w:rPrChange>
              </w:rPr>
            </w:pPr>
            <w:r w:rsidRPr="00A61C22">
              <w:rPr>
                <w:lang w:val="fr-FR"/>
                <w:rPrChange w:author="Philippe Cornichet" w:date="2021-08-12T15:19:00Z" w:id="3702">
                  <w:rPr/>
                </w:rPrChange>
              </w:rPr>
              <w:t>Méthode HTTP</w:t>
            </w:r>
          </w:p>
        </w:tc>
        <w:tc>
          <w:tcPr>
            <w:tcW w:w="0" w:type="auto"/>
          </w:tcPr>
          <w:p w:rsidRPr="00A61C22" w:rsidR="00383E43" w:rsidRDefault="00A61C22" w14:paraId="7953B03B" w14:textId="77777777">
            <w:pPr>
              <w:pStyle w:val="Compact"/>
              <w:jc w:val="center"/>
              <w:rPr>
                <w:lang w:val="fr-FR"/>
                <w:rPrChange w:author="Philippe Cornichet" w:date="2021-08-12T15:19:00Z" w:id="3703">
                  <w:rPr/>
                </w:rPrChange>
              </w:rPr>
            </w:pPr>
            <w:r w:rsidRPr="00A61C22">
              <w:rPr>
                <w:lang w:val="fr-FR"/>
                <w:rPrChange w:author="Philippe Cornichet" w:date="2021-08-12T15:19:00Z" w:id="3704">
                  <w:rPr/>
                </w:rPrChange>
              </w:rPr>
              <w:t>POST body</w:t>
            </w:r>
          </w:p>
        </w:tc>
        <w:tc>
          <w:tcPr>
            <w:tcW w:w="0" w:type="auto"/>
          </w:tcPr>
          <w:p w:rsidRPr="00A61C22" w:rsidR="00383E43" w:rsidRDefault="00A61C22" w14:paraId="1A9CC551" w14:textId="77777777">
            <w:pPr>
              <w:pStyle w:val="Compact"/>
              <w:jc w:val="center"/>
              <w:rPr>
                <w:lang w:val="fr-FR"/>
                <w:rPrChange w:author="Philippe Cornichet" w:date="2021-08-12T15:19:00Z" w:id="3705">
                  <w:rPr/>
                </w:rPrChange>
              </w:rPr>
            </w:pPr>
            <w:r w:rsidRPr="00A61C22">
              <w:rPr>
                <w:lang w:val="fr-FR"/>
                <w:rPrChange w:author="Philippe Cornichet" w:date="2021-08-12T15:19:00Z" w:id="3706">
                  <w:rPr/>
                </w:rPrChange>
              </w:rPr>
              <w:t>Résultat</w:t>
            </w:r>
          </w:p>
        </w:tc>
      </w:tr>
      <w:tr w:rsidRPr="00A61C22" w:rsidR="00383E43" w14:paraId="5B82B260" w14:textId="77777777">
        <w:tc>
          <w:tcPr>
            <w:tcW w:w="0" w:type="auto"/>
          </w:tcPr>
          <w:p w:rsidRPr="00A61C22" w:rsidR="00383E43" w:rsidRDefault="00A61C22" w14:paraId="4166D03E" w14:textId="77777777">
            <w:pPr>
              <w:pStyle w:val="Compact"/>
              <w:jc w:val="center"/>
              <w:rPr>
                <w:lang w:val="fr-FR"/>
                <w:rPrChange w:author="Philippe Cornichet" w:date="2021-08-12T15:19:00Z" w:id="3707">
                  <w:rPr/>
                </w:rPrChange>
              </w:rPr>
            </w:pPr>
            <w:r w:rsidRPr="00A61C22">
              <w:rPr>
                <w:lang w:val="fr-FR"/>
                <w:rPrChange w:author="Philippe Cornichet" w:date="2021-08-12T15:19:00Z" w:id="3708">
                  <w:rPr/>
                </w:rPrChange>
              </w:rPr>
              <w:t>/users/</w:t>
            </w:r>
          </w:p>
        </w:tc>
        <w:tc>
          <w:tcPr>
            <w:tcW w:w="0" w:type="auto"/>
          </w:tcPr>
          <w:p w:rsidRPr="00A61C22" w:rsidR="00383E43" w:rsidRDefault="00A61C22" w14:paraId="204FC380" w14:textId="77777777">
            <w:pPr>
              <w:pStyle w:val="Compact"/>
              <w:jc w:val="center"/>
              <w:rPr>
                <w:lang w:val="fr-FR"/>
                <w:rPrChange w:author="Philippe Cornichet" w:date="2021-08-12T15:19:00Z" w:id="3709">
                  <w:rPr/>
                </w:rPrChange>
              </w:rPr>
            </w:pPr>
            <w:r w:rsidRPr="00A61C22">
              <w:rPr>
                <w:lang w:val="fr-FR"/>
                <w:rPrChange w:author="Philippe Cornichet" w:date="2021-08-12T15:19:00Z" w:id="3710">
                  <w:rPr/>
                </w:rPrChange>
              </w:rPr>
              <w:t>GET</w:t>
            </w:r>
          </w:p>
        </w:tc>
        <w:tc>
          <w:tcPr>
            <w:tcW w:w="0" w:type="auto"/>
          </w:tcPr>
          <w:p w:rsidRPr="00A61C22" w:rsidR="00383E43" w:rsidRDefault="00A61C22" w14:paraId="2F0BCB56" w14:textId="77777777">
            <w:pPr>
              <w:pStyle w:val="Compact"/>
              <w:jc w:val="center"/>
              <w:rPr>
                <w:lang w:val="fr-FR"/>
                <w:rPrChange w:author="Philippe Cornichet" w:date="2021-08-12T15:19:00Z" w:id="3711">
                  <w:rPr/>
                </w:rPrChange>
              </w:rPr>
            </w:pPr>
            <w:r w:rsidRPr="00A61C22">
              <w:rPr>
                <w:lang w:val="fr-FR"/>
                <w:rPrChange w:author="Philippe Cornichet" w:date="2021-08-12T15:19:00Z" w:id="3712">
                  <w:rPr/>
                </w:rPrChange>
              </w:rPr>
              <w:t>NULL</w:t>
            </w:r>
          </w:p>
        </w:tc>
        <w:tc>
          <w:tcPr>
            <w:tcW w:w="0" w:type="auto"/>
          </w:tcPr>
          <w:p w:rsidRPr="00A61C22" w:rsidR="00383E43" w:rsidRDefault="00A61C22" w14:paraId="728460CE" w14:textId="77777777">
            <w:pPr>
              <w:pStyle w:val="Compact"/>
              <w:jc w:val="center"/>
              <w:rPr>
                <w:lang w:val="fr-FR"/>
                <w:rPrChange w:author="Philippe Cornichet" w:date="2021-08-12T15:19:00Z" w:id="3713">
                  <w:rPr/>
                </w:rPrChange>
              </w:rPr>
            </w:pPr>
            <w:r w:rsidRPr="00A61C22">
              <w:rPr>
                <w:lang w:val="fr-FR"/>
                <w:rPrChange w:author="Philippe Cornichet" w:date="2021-08-12T15:19:00Z" w:id="3714">
                  <w:rPr/>
                </w:rPrChange>
              </w:rPr>
              <w:t>Obtenir toutes les informations utilisateur</w:t>
            </w:r>
          </w:p>
        </w:tc>
      </w:tr>
      <w:tr w:rsidRPr="00A61C22" w:rsidR="00383E43" w14:paraId="3E3DACD0" w14:textId="77777777">
        <w:tc>
          <w:tcPr>
            <w:tcW w:w="0" w:type="auto"/>
          </w:tcPr>
          <w:p w:rsidRPr="00A61C22" w:rsidR="00383E43" w:rsidRDefault="00A61C22" w14:paraId="4001EA50" w14:textId="77777777">
            <w:pPr>
              <w:pStyle w:val="Compact"/>
              <w:jc w:val="center"/>
              <w:rPr>
                <w:lang w:val="fr-FR"/>
                <w:rPrChange w:author="Philippe Cornichet" w:date="2021-08-12T15:19:00Z" w:id="3715">
                  <w:rPr/>
                </w:rPrChange>
              </w:rPr>
            </w:pPr>
            <w:r w:rsidRPr="00A61C22">
              <w:rPr>
                <w:lang w:val="fr-FR"/>
                <w:rPrChange w:author="Philippe Cornichet" w:date="2021-08-12T15:19:00Z" w:id="3716">
                  <w:rPr/>
                </w:rPrChange>
              </w:rPr>
              <w:t>/api/&lt;id&gt;</w:t>
            </w:r>
          </w:p>
        </w:tc>
        <w:tc>
          <w:tcPr>
            <w:tcW w:w="0" w:type="auto"/>
          </w:tcPr>
          <w:p w:rsidRPr="00A61C22" w:rsidR="00383E43" w:rsidRDefault="00A61C22" w14:paraId="2486C5F2" w14:textId="77777777">
            <w:pPr>
              <w:pStyle w:val="Compact"/>
              <w:jc w:val="center"/>
              <w:rPr>
                <w:lang w:val="fr-FR"/>
                <w:rPrChange w:author="Philippe Cornichet" w:date="2021-08-12T15:19:00Z" w:id="3717">
                  <w:rPr/>
                </w:rPrChange>
              </w:rPr>
            </w:pPr>
            <w:r w:rsidRPr="00A61C22">
              <w:rPr>
                <w:lang w:val="fr-FR"/>
                <w:rPrChange w:author="Philippe Cornichet" w:date="2021-08-12T15:19:00Z" w:id="3718">
                  <w:rPr/>
                </w:rPrChange>
              </w:rPr>
              <w:t>GET</w:t>
            </w:r>
          </w:p>
        </w:tc>
        <w:tc>
          <w:tcPr>
            <w:tcW w:w="0" w:type="auto"/>
          </w:tcPr>
          <w:p w:rsidRPr="00A61C22" w:rsidR="00383E43" w:rsidRDefault="00A61C22" w14:paraId="6164A84F" w14:textId="77777777">
            <w:pPr>
              <w:pStyle w:val="Compact"/>
              <w:jc w:val="center"/>
              <w:rPr>
                <w:lang w:val="fr-FR"/>
                <w:rPrChange w:author="Philippe Cornichet" w:date="2021-08-12T15:19:00Z" w:id="3719">
                  <w:rPr/>
                </w:rPrChange>
              </w:rPr>
            </w:pPr>
            <w:r w:rsidRPr="00A61C22">
              <w:rPr>
                <w:lang w:val="fr-FR"/>
                <w:rPrChange w:author="Philippe Cornichet" w:date="2021-08-12T15:19:00Z" w:id="3720">
                  <w:rPr/>
                </w:rPrChange>
              </w:rPr>
              <w:t>NULL</w:t>
            </w:r>
          </w:p>
        </w:tc>
        <w:tc>
          <w:tcPr>
            <w:tcW w:w="0" w:type="auto"/>
          </w:tcPr>
          <w:p w:rsidRPr="00A61C22" w:rsidR="00383E43" w:rsidRDefault="00A61C22" w14:paraId="6D99BEE8" w14:textId="77777777">
            <w:pPr>
              <w:pStyle w:val="Compact"/>
              <w:jc w:val="center"/>
              <w:rPr>
                <w:lang w:val="fr-FR"/>
                <w:rPrChange w:author="Philippe Cornichet" w:date="2021-08-12T15:19:00Z" w:id="3721">
                  <w:rPr/>
                </w:rPrChange>
              </w:rPr>
            </w:pPr>
            <w:r w:rsidRPr="00A61C22">
              <w:rPr>
                <w:lang w:val="fr-FR"/>
                <w:rPrChange w:author="Philippe Cornichet" w:date="2021-08-12T15:19:00Z" w:id="3722">
                  <w:rPr/>
                </w:rPrChange>
              </w:rPr>
              <w:t>Obtenir des informations utilisateur spécifiques</w:t>
            </w:r>
          </w:p>
        </w:tc>
      </w:tr>
      <w:tr w:rsidRPr="00A61C22" w:rsidR="00383E43" w14:paraId="01FCD239" w14:textId="77777777">
        <w:tc>
          <w:tcPr>
            <w:tcW w:w="0" w:type="auto"/>
          </w:tcPr>
          <w:p w:rsidRPr="00A61C22" w:rsidR="00383E43" w:rsidRDefault="00A61C22" w14:paraId="5F1B7C01" w14:textId="77777777">
            <w:pPr>
              <w:pStyle w:val="Compact"/>
              <w:jc w:val="center"/>
              <w:rPr>
                <w:lang w:val="fr-FR"/>
                <w:rPrChange w:author="Philippe Cornichet" w:date="2021-08-12T15:19:00Z" w:id="3723">
                  <w:rPr/>
                </w:rPrChange>
              </w:rPr>
            </w:pPr>
            <w:r w:rsidRPr="00A61C22">
              <w:rPr>
                <w:lang w:val="fr-FR"/>
                <w:rPrChange w:author="Philippe Cornichet" w:date="2021-08-12T15:19:00Z" w:id="3724">
                  <w:rPr/>
                </w:rPrChange>
              </w:rPr>
              <w:t>/api/&lt;id&gt;</w:t>
            </w:r>
          </w:p>
        </w:tc>
        <w:tc>
          <w:tcPr>
            <w:tcW w:w="0" w:type="auto"/>
          </w:tcPr>
          <w:p w:rsidRPr="00A61C22" w:rsidR="00383E43" w:rsidRDefault="00A61C22" w14:paraId="3C712767" w14:textId="77777777">
            <w:pPr>
              <w:pStyle w:val="Compact"/>
              <w:jc w:val="center"/>
              <w:rPr>
                <w:lang w:val="fr-FR"/>
                <w:rPrChange w:author="Philippe Cornichet" w:date="2021-08-12T15:19:00Z" w:id="3725">
                  <w:rPr/>
                </w:rPrChange>
              </w:rPr>
            </w:pPr>
            <w:r w:rsidRPr="00A61C22">
              <w:rPr>
                <w:lang w:val="fr-FR"/>
                <w:rPrChange w:author="Philippe Cornichet" w:date="2021-08-12T15:19:00Z" w:id="3726">
                  <w:rPr/>
                </w:rPrChange>
              </w:rPr>
              <w:t>PUT</w:t>
            </w:r>
          </w:p>
        </w:tc>
        <w:tc>
          <w:tcPr>
            <w:tcW w:w="0" w:type="auto"/>
          </w:tcPr>
          <w:p w:rsidRPr="00A61C22" w:rsidR="00383E43" w:rsidRDefault="00A61C22" w14:paraId="5C01699E" w14:textId="77777777">
            <w:pPr>
              <w:pStyle w:val="Compact"/>
              <w:jc w:val="center"/>
              <w:rPr>
                <w:lang w:val="fr-FR"/>
                <w:rPrChange w:author="Philippe Cornichet" w:date="2021-08-12T15:19:00Z" w:id="3727">
                  <w:rPr/>
                </w:rPrChange>
              </w:rPr>
            </w:pPr>
            <w:r w:rsidRPr="00A61C22">
              <w:rPr>
                <w:lang w:val="fr-FR"/>
                <w:rPrChange w:author="Philippe Cornichet" w:date="2021-08-12T15:19:00Z" w:id="3728">
                  <w:rPr/>
                </w:rPrChange>
              </w:rPr>
              <w:t>"password</w:t>
            </w:r>
            <w:proofErr w:type="gramStart"/>
            <w:r w:rsidRPr="00A61C22">
              <w:rPr>
                <w:lang w:val="fr-FR"/>
                <w:rPrChange w:author="Philippe Cornichet" w:date="2021-08-12T15:19:00Z" w:id="3729">
                  <w:rPr/>
                </w:rPrChange>
              </w:rPr>
              <w:t>":</w:t>
            </w:r>
            <w:proofErr w:type="gramEnd"/>
            <w:r w:rsidRPr="00A61C22">
              <w:rPr>
                <w:lang w:val="fr-FR"/>
                <w:rPrChange w:author="Philippe Cornichet" w:date="2021-08-12T15:19:00Z" w:id="3730">
                  <w:rPr/>
                </w:rPrChange>
              </w:rPr>
              <w:t>"nouveau mdp"</w:t>
            </w:r>
          </w:p>
        </w:tc>
        <w:tc>
          <w:tcPr>
            <w:tcW w:w="0" w:type="auto"/>
          </w:tcPr>
          <w:p w:rsidRPr="00A61C22" w:rsidR="00383E43" w:rsidRDefault="00A61C22" w14:paraId="3D3DAC03" w14:textId="77777777">
            <w:pPr>
              <w:pStyle w:val="Compact"/>
              <w:jc w:val="center"/>
              <w:rPr>
                <w:lang w:val="fr-FR"/>
                <w:rPrChange w:author="Philippe Cornichet" w:date="2021-08-12T15:19:00Z" w:id="3731">
                  <w:rPr/>
                </w:rPrChange>
              </w:rPr>
            </w:pPr>
            <w:r w:rsidRPr="00A61C22">
              <w:rPr>
                <w:lang w:val="fr-FR"/>
                <w:rPrChange w:author="Philippe Cornichet" w:date="2021-08-12T15:19:00Z" w:id="3732">
                  <w:rPr/>
                </w:rPrChange>
              </w:rPr>
              <w:t>Changer un mot de passe utilisateur</w:t>
            </w:r>
          </w:p>
        </w:tc>
      </w:tr>
      <w:tr w:rsidRPr="00A61C22" w:rsidR="00383E43" w14:paraId="27B1060C" w14:textId="77777777">
        <w:tc>
          <w:tcPr>
            <w:tcW w:w="0" w:type="auto"/>
          </w:tcPr>
          <w:p w:rsidRPr="00A61C22" w:rsidR="00383E43" w:rsidRDefault="00A61C22" w14:paraId="5B199418" w14:textId="77777777">
            <w:pPr>
              <w:pStyle w:val="Compact"/>
              <w:jc w:val="center"/>
              <w:rPr>
                <w:lang w:val="fr-FR"/>
                <w:rPrChange w:author="Philippe Cornichet" w:date="2021-08-12T15:19:00Z" w:id="3733">
                  <w:rPr/>
                </w:rPrChange>
              </w:rPr>
            </w:pPr>
            <w:r w:rsidRPr="00A61C22">
              <w:rPr>
                <w:lang w:val="fr-FR"/>
                <w:rPrChange w:author="Philippe Cornichet" w:date="2021-08-12T15:19:00Z" w:id="3734">
                  <w:rPr/>
                </w:rPrChange>
              </w:rPr>
              <w:t>/api/&lt;id&gt;</w:t>
            </w:r>
          </w:p>
        </w:tc>
        <w:tc>
          <w:tcPr>
            <w:tcW w:w="0" w:type="auto"/>
          </w:tcPr>
          <w:p w:rsidRPr="00A61C22" w:rsidR="00383E43" w:rsidRDefault="00A61C22" w14:paraId="7F53502F" w14:textId="77777777">
            <w:pPr>
              <w:pStyle w:val="Compact"/>
              <w:jc w:val="center"/>
              <w:rPr>
                <w:lang w:val="fr-FR"/>
                <w:rPrChange w:author="Philippe Cornichet" w:date="2021-08-12T15:19:00Z" w:id="3735">
                  <w:rPr/>
                </w:rPrChange>
              </w:rPr>
            </w:pPr>
            <w:r w:rsidRPr="00A61C22">
              <w:rPr>
                <w:lang w:val="fr-FR"/>
                <w:rPrChange w:author="Philippe Cornichet" w:date="2021-08-12T15:19:00Z" w:id="3736">
                  <w:rPr/>
                </w:rPrChange>
              </w:rPr>
              <w:t>DELETE</w:t>
            </w:r>
          </w:p>
        </w:tc>
        <w:tc>
          <w:tcPr>
            <w:tcW w:w="0" w:type="auto"/>
          </w:tcPr>
          <w:p w:rsidRPr="00A61C22" w:rsidR="00383E43" w:rsidRDefault="00A61C22" w14:paraId="3A380865" w14:textId="77777777">
            <w:pPr>
              <w:pStyle w:val="Compact"/>
              <w:jc w:val="center"/>
              <w:rPr>
                <w:lang w:val="fr-FR"/>
                <w:rPrChange w:author="Philippe Cornichet" w:date="2021-08-12T15:19:00Z" w:id="3737">
                  <w:rPr/>
                </w:rPrChange>
              </w:rPr>
            </w:pPr>
            <w:r w:rsidRPr="00A61C22">
              <w:rPr>
                <w:lang w:val="fr-FR"/>
                <w:rPrChange w:author="Philippe Cornichet" w:date="2021-08-12T15:19:00Z" w:id="3738">
                  <w:rPr/>
                </w:rPrChange>
              </w:rPr>
              <w:t>NULL</w:t>
            </w:r>
          </w:p>
        </w:tc>
        <w:tc>
          <w:tcPr>
            <w:tcW w:w="0" w:type="auto"/>
          </w:tcPr>
          <w:p w:rsidRPr="00A61C22" w:rsidR="00383E43" w:rsidRDefault="00A61C22" w14:paraId="12A6E522" w14:textId="77777777">
            <w:pPr>
              <w:pStyle w:val="Compact"/>
              <w:jc w:val="center"/>
              <w:rPr>
                <w:lang w:val="fr-FR"/>
                <w:rPrChange w:author="Philippe Cornichet" w:date="2021-08-12T15:19:00Z" w:id="3739">
                  <w:rPr/>
                </w:rPrChange>
              </w:rPr>
            </w:pPr>
            <w:proofErr w:type="gramStart"/>
            <w:r w:rsidRPr="00A61C22">
              <w:rPr>
                <w:lang w:val="fr-FR"/>
                <w:rPrChange w:author="Philippe Cornichet" w:date="2021-08-12T15:19:00Z" w:id="3740">
                  <w:rPr/>
                </w:rPrChange>
              </w:rPr>
              <w:t>supprimer</w:t>
            </w:r>
            <w:proofErr w:type="gramEnd"/>
            <w:r w:rsidRPr="00A61C22">
              <w:rPr>
                <w:lang w:val="fr-FR"/>
                <w:rPrChange w:author="Philippe Cornichet" w:date="2021-08-12T15:19:00Z" w:id="3741">
                  <w:rPr/>
                </w:rPrChange>
              </w:rPr>
              <w:t xml:space="preserve"> un compte utilisateur</w:t>
            </w:r>
          </w:p>
        </w:tc>
      </w:tr>
    </w:tbl>
    <w:p w:rsidRPr="00A61C22" w:rsidR="00383E43" w:rsidRDefault="00A61C22" w14:paraId="4D41B2C8" w14:textId="77777777">
      <w:pPr>
        <w:pStyle w:val="BodyText"/>
        <w:rPr>
          <w:lang w:val="fr-FR"/>
          <w:rPrChange w:author="Philippe Cornichet" w:date="2021-08-12T15:19:00Z" w:id="3742">
            <w:rPr/>
          </w:rPrChange>
        </w:rPr>
      </w:pPr>
      <w:r w:rsidRPr="00A61C22">
        <w:rPr>
          <w:lang w:val="fr-FR"/>
          <w:rPrChange w:author="Philippe Cornichet" w:date="2021-08-12T15:19:00Z" w:id="3743">
            <w:rPr/>
          </w:rPrChange>
        </w:rPr>
        <w:t>La façon dont nous procédons est en fait assez simple, nous attribuons d’abord un rôle à chaque utilisateur et l’enregistrons dans la base de données.</w:t>
      </w:r>
    </w:p>
    <w:p w:rsidRPr="00A61C22" w:rsidR="00383E43" w:rsidRDefault="00A61C22" w14:paraId="6C7473E0" w14:textId="77777777">
      <w:pPr>
        <w:pStyle w:val="SourceCode"/>
        <w:rPr>
          <w:lang w:val="fr-FR"/>
          <w:rPrChange w:author="Philippe Cornichet" w:date="2021-08-12T15:19:00Z" w:id="3744">
            <w:rPr/>
          </w:rPrChange>
        </w:rPr>
      </w:pPr>
      <w:r w:rsidRPr="00A61C22">
        <w:rPr>
          <w:rStyle w:val="VerbatimChar"/>
          <w:lang w:val="fr-FR"/>
          <w:rPrChange w:author="Philippe Cornichet" w:date="2021-08-12T15:19:00Z" w:id="3745">
            <w:rPr>
              <w:rStyle w:val="VerbatimChar"/>
            </w:rPr>
          </w:rPrChange>
        </w:rPr>
        <w:t>// database/users.db</w:t>
      </w:r>
      <w:r w:rsidRPr="00A61C22">
        <w:rPr>
          <w:lang w:val="fr-FR"/>
          <w:rPrChange w:author="Philippe Cornichet" w:date="2021-08-12T15:19:00Z" w:id="3746">
            <w:rPr/>
          </w:rPrChange>
        </w:rPr>
        <w:br/>
      </w:r>
      <w:r w:rsidRPr="00A61C22">
        <w:rPr>
          <w:lang w:val="fr-FR"/>
          <w:rPrChange w:author="Philippe Cornichet" w:date="2021-08-12T15:19:00Z" w:id="3747">
            <w:rPr/>
          </w:rPrChange>
        </w:rPr>
        <w:br/>
      </w:r>
      <w:r w:rsidRPr="00A61C22">
        <w:rPr>
          <w:rStyle w:val="VerbatimChar"/>
          <w:lang w:val="fr-FR"/>
          <w:rPrChange w:author="Philippe Cornichet" w:date="2021-08-12T15:19:00Z" w:id="3748">
            <w:rPr>
              <w:rStyle w:val="VerbatimChar"/>
            </w:rPr>
          </w:rPrChange>
        </w:rPr>
        <w:t>{"username</w:t>
      </w:r>
      <w:proofErr w:type="gramStart"/>
      <w:r w:rsidRPr="00A61C22">
        <w:rPr>
          <w:rStyle w:val="VerbatimChar"/>
          <w:lang w:val="fr-FR"/>
          <w:rPrChange w:author="Philippe Cornichet" w:date="2021-08-12T15:19:00Z" w:id="3749">
            <w:rPr>
              <w:rStyle w:val="VerbatimChar"/>
            </w:rPr>
          </w:rPrChange>
        </w:rPr>
        <w:t>":</w:t>
      </w:r>
      <w:proofErr w:type="gramEnd"/>
      <w:r w:rsidRPr="00A61C22">
        <w:rPr>
          <w:rStyle w:val="VerbatimChar"/>
          <w:lang w:val="fr-FR"/>
          <w:rPrChange w:author="Philippe Cornichet" w:date="2021-08-12T15:19:00Z" w:id="3750">
            <w:rPr>
              <w:rStyle w:val="VerbatimChar"/>
            </w:rPr>
          </w:rPrChange>
        </w:rPr>
        <w:t>"user","hash":"HashedPassword","salt":"Salt","role":"USER","_id":"AdRY3WjPALPZsgrR"}</w:t>
      </w:r>
      <w:r w:rsidRPr="00A61C22">
        <w:rPr>
          <w:lang w:val="fr-FR"/>
          <w:rPrChange w:author="Philippe Cornichet" w:date="2021-08-12T15:19:00Z" w:id="3751">
            <w:rPr/>
          </w:rPrChange>
        </w:rPr>
        <w:br/>
      </w:r>
      <w:r w:rsidRPr="00A61C22">
        <w:rPr>
          <w:rStyle w:val="VerbatimChar"/>
          <w:lang w:val="fr-FR"/>
          <w:rPrChange w:author="Philippe Cornichet" w:date="2021-08-12T15:19:00Z" w:id="3752">
            <w:rPr>
              <w:rStyle w:val="VerbatimChar"/>
            </w:rPr>
          </w:rPrChange>
        </w:rPr>
        <w:t>{"username":"admin","hash":"HashedPassword","salt":"Salt","role":"ADMIN","_id":"QLwBlnJYCHTRGTXG"}</w:t>
      </w:r>
    </w:p>
    <w:p w:rsidRPr="00A61C22" w:rsidR="00383E43" w:rsidRDefault="00A61C22" w14:paraId="4A8E54AE" w14:textId="77777777">
      <w:pPr>
        <w:pStyle w:val="FirstParagraph"/>
        <w:rPr>
          <w:lang w:val="fr-FR"/>
          <w:rPrChange w:author="Philippe Cornichet" w:date="2021-08-12T15:19:00Z" w:id="3753">
            <w:rPr/>
          </w:rPrChange>
        </w:rPr>
      </w:pPr>
      <w:r w:rsidRPr="00A61C22">
        <w:rPr>
          <w:lang w:val="fr-FR"/>
          <w:rPrChange w:author="Philippe Cornichet" w:date="2021-08-12T15:19:00Z" w:id="3754">
            <w:rPr/>
          </w:rPrChange>
        </w:rPr>
        <w:t>Lorsqu’un utilisateur se connecte avec succès, l’application passe à un middleware isAdmin pour vérifier le rôle de l’utilisateur. Ainsi, toutes les routes restreintes à l’administrateur devront passer par ce middleware, tout utilisateur n’étant pas l’administrateur sera bloqué par ce middleware.</w:t>
      </w:r>
    </w:p>
    <w:p w:rsidRPr="00A61C22" w:rsidR="00383E43" w:rsidRDefault="00A61C22" w14:paraId="51537E3D" w14:textId="77777777">
      <w:pPr>
        <w:pStyle w:val="SourceCode"/>
        <w:rPr>
          <w:lang w:val="fr-FR"/>
          <w:rPrChange w:author="Philippe Cornichet" w:date="2021-08-12T15:19:00Z" w:id="3755">
            <w:rPr/>
          </w:rPrChange>
        </w:rPr>
      </w:pPr>
      <w:r w:rsidRPr="00A61C22">
        <w:rPr>
          <w:rStyle w:val="CommentTok"/>
          <w:lang w:val="fr-FR"/>
          <w:rPrChange w:author="Philippe Cornichet" w:date="2021-08-12T15:19:00Z" w:id="3756">
            <w:rPr>
              <w:rStyle w:val="CommentTok"/>
            </w:rPr>
          </w:rPrChange>
        </w:rPr>
        <w:t>// middleware/isAdmin.js</w:t>
      </w:r>
      <w:r w:rsidRPr="00A61C22">
        <w:rPr>
          <w:lang w:val="fr-FR"/>
          <w:rPrChange w:author="Philippe Cornichet" w:date="2021-08-12T15:19:00Z" w:id="3757">
            <w:rPr/>
          </w:rPrChange>
        </w:rPr>
        <w:br/>
      </w:r>
      <w:r w:rsidRPr="00A61C22">
        <w:rPr>
          <w:lang w:val="fr-FR"/>
          <w:rPrChange w:author="Philippe Cornichet" w:date="2021-08-12T15:19:00Z" w:id="3758">
            <w:rPr/>
          </w:rPrChange>
        </w:rPr>
        <w:br/>
      </w:r>
      <w:r w:rsidRPr="00A61C22">
        <w:rPr>
          <w:rStyle w:val="KeywordTok"/>
          <w:lang w:val="fr-FR"/>
          <w:rPrChange w:author="Philippe Cornichet" w:date="2021-08-12T15:19:00Z" w:id="3759">
            <w:rPr>
              <w:rStyle w:val="KeywordTok"/>
            </w:rPr>
          </w:rPrChange>
        </w:rPr>
        <w:t>const</w:t>
      </w:r>
      <w:r w:rsidRPr="00A61C22">
        <w:rPr>
          <w:rStyle w:val="NormalTok"/>
          <w:lang w:val="fr-FR"/>
          <w:rPrChange w:author="Philippe Cornichet" w:date="2021-08-12T15:19:00Z" w:id="3760">
            <w:rPr>
              <w:rStyle w:val="NormalTok"/>
            </w:rPr>
          </w:rPrChange>
        </w:rPr>
        <w:t xml:space="preserve"> isAdmin </w:t>
      </w:r>
      <w:r w:rsidRPr="00A61C22">
        <w:rPr>
          <w:rStyle w:val="OperatorTok"/>
          <w:lang w:val="fr-FR"/>
          <w:rPrChange w:author="Philippe Cornichet" w:date="2021-08-12T15:19:00Z" w:id="3761">
            <w:rPr>
              <w:rStyle w:val="OperatorTok"/>
            </w:rPr>
          </w:rPrChange>
        </w:rPr>
        <w:t>=</w:t>
      </w:r>
      <w:r w:rsidRPr="00A61C22">
        <w:rPr>
          <w:rStyle w:val="NormalTok"/>
          <w:lang w:val="fr-FR"/>
          <w:rPrChange w:author="Philippe Cornichet" w:date="2021-08-12T15:19:00Z" w:id="3762">
            <w:rPr>
              <w:rStyle w:val="NormalTok"/>
            </w:rPr>
          </w:rPrChange>
        </w:rPr>
        <w:t xml:space="preserve"> (req</w:t>
      </w:r>
      <w:r w:rsidRPr="00A61C22">
        <w:rPr>
          <w:rStyle w:val="OperatorTok"/>
          <w:lang w:val="fr-FR"/>
          <w:rPrChange w:author="Philippe Cornichet" w:date="2021-08-12T15:19:00Z" w:id="3763">
            <w:rPr>
              <w:rStyle w:val="OperatorTok"/>
            </w:rPr>
          </w:rPrChange>
        </w:rPr>
        <w:t>,</w:t>
      </w:r>
      <w:r w:rsidRPr="00A61C22">
        <w:rPr>
          <w:rStyle w:val="NormalTok"/>
          <w:lang w:val="fr-FR"/>
          <w:rPrChange w:author="Philippe Cornichet" w:date="2021-08-12T15:19:00Z" w:id="3764">
            <w:rPr>
              <w:rStyle w:val="NormalTok"/>
            </w:rPr>
          </w:rPrChange>
        </w:rPr>
        <w:t xml:space="preserve"> res</w:t>
      </w:r>
      <w:r w:rsidRPr="00A61C22">
        <w:rPr>
          <w:rStyle w:val="OperatorTok"/>
          <w:lang w:val="fr-FR"/>
          <w:rPrChange w:author="Philippe Cornichet" w:date="2021-08-12T15:19:00Z" w:id="3765">
            <w:rPr>
              <w:rStyle w:val="OperatorTok"/>
            </w:rPr>
          </w:rPrChange>
        </w:rPr>
        <w:t>,</w:t>
      </w:r>
      <w:r w:rsidRPr="00A61C22">
        <w:rPr>
          <w:rStyle w:val="NormalTok"/>
          <w:lang w:val="fr-FR"/>
          <w:rPrChange w:author="Philippe Cornichet" w:date="2021-08-12T15:19:00Z" w:id="3766">
            <w:rPr>
              <w:rStyle w:val="NormalTok"/>
            </w:rPr>
          </w:rPrChange>
        </w:rPr>
        <w:t xml:space="preserve"> next) </w:t>
      </w:r>
      <w:r w:rsidRPr="00A61C22">
        <w:rPr>
          <w:rStyle w:val="KeywordTok"/>
          <w:lang w:val="fr-FR"/>
          <w:rPrChange w:author="Philippe Cornichet" w:date="2021-08-12T15:19:00Z" w:id="3767">
            <w:rPr>
              <w:rStyle w:val="KeywordTok"/>
            </w:rPr>
          </w:rPrChange>
        </w:rPr>
        <w:t>=&gt;</w:t>
      </w:r>
      <w:r w:rsidRPr="00A61C22">
        <w:rPr>
          <w:rStyle w:val="NormalTok"/>
          <w:lang w:val="fr-FR"/>
          <w:rPrChange w:author="Philippe Cornichet" w:date="2021-08-12T15:19:00Z" w:id="3768">
            <w:rPr>
              <w:rStyle w:val="NormalTok"/>
            </w:rPr>
          </w:rPrChange>
        </w:rPr>
        <w:t xml:space="preserve"> {</w:t>
      </w:r>
      <w:r w:rsidRPr="00A61C22">
        <w:rPr>
          <w:lang w:val="fr-FR"/>
          <w:rPrChange w:author="Philippe Cornichet" w:date="2021-08-12T15:19:00Z" w:id="3769">
            <w:rPr/>
          </w:rPrChange>
        </w:rPr>
        <w:br/>
      </w:r>
      <w:r w:rsidRPr="00A61C22">
        <w:rPr>
          <w:rStyle w:val="NormalTok"/>
          <w:lang w:val="fr-FR"/>
          <w:rPrChange w:author="Philippe Cornichet" w:date="2021-08-12T15:19:00Z" w:id="3770">
            <w:rPr>
              <w:rStyle w:val="NormalTok"/>
            </w:rPr>
          </w:rPrChange>
        </w:rPr>
        <w:t xml:space="preserve">  </w:t>
      </w:r>
      <w:r w:rsidRPr="00A61C22">
        <w:rPr>
          <w:rStyle w:val="ControlFlowTok"/>
          <w:lang w:val="fr-FR"/>
          <w:rPrChange w:author="Philippe Cornichet" w:date="2021-08-12T15:19:00Z" w:id="3771">
            <w:rPr>
              <w:rStyle w:val="ControlFlowTok"/>
            </w:rPr>
          </w:rPrChange>
        </w:rPr>
        <w:t>if</w:t>
      </w:r>
      <w:r w:rsidRPr="00A61C22">
        <w:rPr>
          <w:rStyle w:val="NormalTok"/>
          <w:lang w:val="fr-FR"/>
          <w:rPrChange w:author="Philippe Cornichet" w:date="2021-08-12T15:19:00Z" w:id="3772">
            <w:rPr>
              <w:rStyle w:val="NormalTok"/>
            </w:rPr>
          </w:rPrChange>
        </w:rPr>
        <w:t xml:space="preserve"> (req</w:t>
      </w:r>
      <w:r w:rsidRPr="00A61C22">
        <w:rPr>
          <w:rStyle w:val="OperatorTok"/>
          <w:lang w:val="fr-FR"/>
          <w:rPrChange w:author="Philippe Cornichet" w:date="2021-08-12T15:19:00Z" w:id="3773">
            <w:rPr>
              <w:rStyle w:val="OperatorTok"/>
            </w:rPr>
          </w:rPrChange>
        </w:rPr>
        <w:t>.</w:t>
      </w:r>
      <w:proofErr w:type="gramStart"/>
      <w:r w:rsidRPr="00A61C22">
        <w:rPr>
          <w:rStyle w:val="AttributeTok"/>
          <w:lang w:val="fr-FR"/>
          <w:rPrChange w:author="Philippe Cornichet" w:date="2021-08-12T15:19:00Z" w:id="3774">
            <w:rPr>
              <w:rStyle w:val="AttributeTok"/>
            </w:rPr>
          </w:rPrChange>
        </w:rPr>
        <w:t>user</w:t>
      </w:r>
      <w:r w:rsidRPr="00A61C22">
        <w:rPr>
          <w:rStyle w:val="OperatorTok"/>
          <w:lang w:val="fr-FR"/>
          <w:rPrChange w:author="Philippe Cornichet" w:date="2021-08-12T15:19:00Z" w:id="3775">
            <w:rPr>
              <w:rStyle w:val="OperatorTok"/>
            </w:rPr>
          </w:rPrChange>
        </w:rPr>
        <w:t>.</w:t>
      </w:r>
      <w:r w:rsidRPr="00A61C22">
        <w:rPr>
          <w:rStyle w:val="AttributeTok"/>
          <w:lang w:val="fr-FR"/>
          <w:rPrChange w:author="Philippe Cornichet" w:date="2021-08-12T15:19:00Z" w:id="3776">
            <w:rPr>
              <w:rStyle w:val="AttributeTok"/>
            </w:rPr>
          </w:rPrChange>
        </w:rPr>
        <w:t>role</w:t>
      </w:r>
      <w:proofErr w:type="gramEnd"/>
      <w:r w:rsidRPr="00A61C22">
        <w:rPr>
          <w:rStyle w:val="NormalTok"/>
          <w:lang w:val="fr-FR"/>
          <w:rPrChange w:author="Philippe Cornichet" w:date="2021-08-12T15:19:00Z" w:id="3777">
            <w:rPr>
              <w:rStyle w:val="NormalTok"/>
            </w:rPr>
          </w:rPrChange>
        </w:rPr>
        <w:t xml:space="preserve"> </w:t>
      </w:r>
      <w:r w:rsidRPr="00A61C22">
        <w:rPr>
          <w:rStyle w:val="OperatorTok"/>
          <w:lang w:val="fr-FR"/>
          <w:rPrChange w:author="Philippe Cornichet" w:date="2021-08-12T15:19:00Z" w:id="3778">
            <w:rPr>
              <w:rStyle w:val="OperatorTok"/>
            </w:rPr>
          </w:rPrChange>
        </w:rPr>
        <w:t>==</w:t>
      </w:r>
      <w:r w:rsidRPr="00A61C22">
        <w:rPr>
          <w:rStyle w:val="NormalTok"/>
          <w:lang w:val="fr-FR"/>
          <w:rPrChange w:author="Philippe Cornichet" w:date="2021-08-12T15:19:00Z" w:id="3779">
            <w:rPr>
              <w:rStyle w:val="NormalTok"/>
            </w:rPr>
          </w:rPrChange>
        </w:rPr>
        <w:t xml:space="preserve"> </w:t>
      </w:r>
      <w:r w:rsidRPr="00A61C22">
        <w:rPr>
          <w:rStyle w:val="StringTok"/>
          <w:lang w:val="fr-FR"/>
          <w:rPrChange w:author="Philippe Cornichet" w:date="2021-08-12T15:19:00Z" w:id="3780">
            <w:rPr>
              <w:rStyle w:val="StringTok"/>
            </w:rPr>
          </w:rPrChange>
        </w:rPr>
        <w:t>'ADMIN'</w:t>
      </w:r>
      <w:r w:rsidRPr="00A61C22">
        <w:rPr>
          <w:rStyle w:val="NormalTok"/>
          <w:lang w:val="fr-FR"/>
          <w:rPrChange w:author="Philippe Cornichet" w:date="2021-08-12T15:19:00Z" w:id="3781">
            <w:rPr>
              <w:rStyle w:val="NormalTok"/>
            </w:rPr>
          </w:rPrChange>
        </w:rPr>
        <w:t xml:space="preserve">) </w:t>
      </w:r>
      <w:r w:rsidRPr="00A61C22">
        <w:rPr>
          <w:rStyle w:val="FunctionTok"/>
          <w:lang w:val="fr-FR"/>
          <w:rPrChange w:author="Philippe Cornichet" w:date="2021-08-12T15:19:00Z" w:id="3782">
            <w:rPr>
              <w:rStyle w:val="FunctionTok"/>
            </w:rPr>
          </w:rPrChange>
        </w:rPr>
        <w:t>next</w:t>
      </w:r>
      <w:r w:rsidRPr="00A61C22">
        <w:rPr>
          <w:rStyle w:val="NormalTok"/>
          <w:lang w:val="fr-FR"/>
          <w:rPrChange w:author="Philippe Cornichet" w:date="2021-08-12T15:19:00Z" w:id="3783">
            <w:rPr>
              <w:rStyle w:val="NormalTok"/>
            </w:rPr>
          </w:rPrChange>
        </w:rPr>
        <w:t>()</w:t>
      </w:r>
      <w:r w:rsidRPr="00A61C22">
        <w:rPr>
          <w:rStyle w:val="OperatorTok"/>
          <w:lang w:val="fr-FR"/>
          <w:rPrChange w:author="Philippe Cornichet" w:date="2021-08-12T15:19:00Z" w:id="3784">
            <w:rPr>
              <w:rStyle w:val="OperatorTok"/>
            </w:rPr>
          </w:rPrChange>
        </w:rPr>
        <w:t>;</w:t>
      </w:r>
      <w:r w:rsidRPr="00A61C22">
        <w:rPr>
          <w:lang w:val="fr-FR"/>
          <w:rPrChange w:author="Philippe Cornichet" w:date="2021-08-12T15:19:00Z" w:id="3785">
            <w:rPr/>
          </w:rPrChange>
        </w:rPr>
        <w:br/>
      </w:r>
      <w:r w:rsidRPr="00A61C22">
        <w:rPr>
          <w:rStyle w:val="NormalTok"/>
          <w:lang w:val="fr-FR"/>
          <w:rPrChange w:author="Philippe Cornichet" w:date="2021-08-12T15:19:00Z" w:id="3786">
            <w:rPr>
              <w:rStyle w:val="NormalTok"/>
            </w:rPr>
          </w:rPrChange>
        </w:rPr>
        <w:t xml:space="preserve">  </w:t>
      </w:r>
      <w:r w:rsidRPr="00A61C22">
        <w:rPr>
          <w:rStyle w:val="ControlFlowTok"/>
          <w:lang w:val="fr-FR"/>
          <w:rPrChange w:author="Philippe Cornichet" w:date="2021-08-12T15:19:00Z" w:id="3787">
            <w:rPr>
              <w:rStyle w:val="ControlFlowTok"/>
            </w:rPr>
          </w:rPrChange>
        </w:rPr>
        <w:t>else</w:t>
      </w:r>
      <w:r w:rsidRPr="00A61C22">
        <w:rPr>
          <w:rStyle w:val="NormalTok"/>
          <w:lang w:val="fr-FR"/>
          <w:rPrChange w:author="Philippe Cornichet" w:date="2021-08-12T15:19:00Z" w:id="3788">
            <w:rPr>
              <w:rStyle w:val="NormalTok"/>
            </w:rPr>
          </w:rPrChange>
        </w:rPr>
        <w:t xml:space="preserve"> </w:t>
      </w:r>
      <w:r w:rsidRPr="00A61C22">
        <w:rPr>
          <w:rStyle w:val="ControlFlowTok"/>
          <w:lang w:val="fr-FR"/>
          <w:rPrChange w:author="Philippe Cornichet" w:date="2021-08-12T15:19:00Z" w:id="3789">
            <w:rPr>
              <w:rStyle w:val="ControlFlowTok"/>
            </w:rPr>
          </w:rPrChange>
        </w:rPr>
        <w:t>return</w:t>
      </w:r>
      <w:r w:rsidRPr="00A61C22">
        <w:rPr>
          <w:rStyle w:val="NormalTok"/>
          <w:lang w:val="fr-FR"/>
          <w:rPrChange w:author="Philippe Cornichet" w:date="2021-08-12T15:19:00Z" w:id="3790">
            <w:rPr>
              <w:rStyle w:val="NormalTok"/>
            </w:rPr>
          </w:rPrChange>
        </w:rPr>
        <w:t xml:space="preserve"> res</w:t>
      </w:r>
      <w:r w:rsidRPr="00A61C22">
        <w:rPr>
          <w:rStyle w:val="OperatorTok"/>
          <w:lang w:val="fr-FR"/>
          <w:rPrChange w:author="Philippe Cornichet" w:date="2021-08-12T15:19:00Z" w:id="3791">
            <w:rPr>
              <w:rStyle w:val="OperatorTok"/>
            </w:rPr>
          </w:rPrChange>
        </w:rPr>
        <w:t>.</w:t>
      </w:r>
      <w:r w:rsidRPr="00A61C22">
        <w:rPr>
          <w:rStyle w:val="FunctionTok"/>
          <w:lang w:val="fr-FR"/>
          <w:rPrChange w:author="Philippe Cornichet" w:date="2021-08-12T15:19:00Z" w:id="3792">
            <w:rPr>
              <w:rStyle w:val="FunctionTok"/>
            </w:rPr>
          </w:rPrChange>
        </w:rPr>
        <w:t>status</w:t>
      </w:r>
      <w:r w:rsidRPr="00A61C22">
        <w:rPr>
          <w:rStyle w:val="NormalTok"/>
          <w:lang w:val="fr-FR"/>
          <w:rPrChange w:author="Philippe Cornichet" w:date="2021-08-12T15:19:00Z" w:id="3793">
            <w:rPr>
              <w:rStyle w:val="NormalTok"/>
            </w:rPr>
          </w:rPrChange>
        </w:rPr>
        <w:t>(</w:t>
      </w:r>
      <w:r w:rsidRPr="00A61C22">
        <w:rPr>
          <w:rStyle w:val="DecValTok"/>
          <w:lang w:val="fr-FR"/>
          <w:rPrChange w:author="Philippe Cornichet" w:date="2021-08-12T15:19:00Z" w:id="3794">
            <w:rPr>
              <w:rStyle w:val="DecValTok"/>
            </w:rPr>
          </w:rPrChange>
        </w:rPr>
        <w:t>403</w:t>
      </w:r>
      <w:r w:rsidRPr="00A61C22">
        <w:rPr>
          <w:rStyle w:val="NormalTok"/>
          <w:lang w:val="fr-FR"/>
          <w:rPrChange w:author="Philippe Cornichet" w:date="2021-08-12T15:19:00Z" w:id="3795">
            <w:rPr>
              <w:rStyle w:val="NormalTok"/>
            </w:rPr>
          </w:rPrChange>
        </w:rPr>
        <w:t>)</w:t>
      </w:r>
      <w:r w:rsidRPr="00A61C22">
        <w:rPr>
          <w:rStyle w:val="OperatorTok"/>
          <w:lang w:val="fr-FR"/>
          <w:rPrChange w:author="Philippe Cornichet" w:date="2021-08-12T15:19:00Z" w:id="3796">
            <w:rPr>
              <w:rStyle w:val="OperatorTok"/>
            </w:rPr>
          </w:rPrChange>
        </w:rPr>
        <w:t>.</w:t>
      </w:r>
      <w:r w:rsidRPr="00A61C22">
        <w:rPr>
          <w:rStyle w:val="FunctionTok"/>
          <w:lang w:val="fr-FR"/>
          <w:rPrChange w:author="Philippe Cornichet" w:date="2021-08-12T15:19:00Z" w:id="3797">
            <w:rPr>
              <w:rStyle w:val="FunctionTok"/>
            </w:rPr>
          </w:rPrChange>
        </w:rPr>
        <w:t>json</w:t>
      </w:r>
      <w:r w:rsidRPr="00A61C22">
        <w:rPr>
          <w:rStyle w:val="NormalTok"/>
          <w:lang w:val="fr-FR"/>
          <w:rPrChange w:author="Philippe Cornichet" w:date="2021-08-12T15:19:00Z" w:id="3798">
            <w:rPr>
              <w:rStyle w:val="NormalTok"/>
            </w:rPr>
          </w:rPrChange>
        </w:rPr>
        <w:t xml:space="preserve">({ </w:t>
      </w:r>
      <w:r w:rsidRPr="00A61C22">
        <w:rPr>
          <w:rStyle w:val="DataTypeTok"/>
          <w:lang w:val="fr-FR"/>
          <w:rPrChange w:author="Philippe Cornichet" w:date="2021-08-12T15:19:00Z" w:id="3799">
            <w:rPr>
              <w:rStyle w:val="DataTypeTok"/>
            </w:rPr>
          </w:rPrChange>
        </w:rPr>
        <w:t>msg</w:t>
      </w:r>
      <w:r w:rsidRPr="00A61C22">
        <w:rPr>
          <w:rStyle w:val="OperatorTok"/>
          <w:lang w:val="fr-FR"/>
          <w:rPrChange w:author="Philippe Cornichet" w:date="2021-08-12T15:19:00Z" w:id="3800">
            <w:rPr>
              <w:rStyle w:val="OperatorTok"/>
            </w:rPr>
          </w:rPrChange>
        </w:rPr>
        <w:t>:</w:t>
      </w:r>
      <w:r w:rsidRPr="00A61C22">
        <w:rPr>
          <w:rStyle w:val="NormalTok"/>
          <w:lang w:val="fr-FR"/>
          <w:rPrChange w:author="Philippe Cornichet" w:date="2021-08-12T15:19:00Z" w:id="3801">
            <w:rPr>
              <w:rStyle w:val="NormalTok"/>
            </w:rPr>
          </w:rPrChange>
        </w:rPr>
        <w:t xml:space="preserve"> </w:t>
      </w:r>
      <w:r w:rsidRPr="00A61C22">
        <w:rPr>
          <w:rStyle w:val="StringTok"/>
          <w:lang w:val="fr-FR"/>
          <w:rPrChange w:author="Philippe Cornichet" w:date="2021-08-12T15:19:00Z" w:id="3802">
            <w:rPr>
              <w:rStyle w:val="StringTok"/>
            </w:rPr>
          </w:rPrChange>
        </w:rPr>
        <w:t>'Only admins can access this route'</w:t>
      </w:r>
      <w:r w:rsidRPr="00A61C22">
        <w:rPr>
          <w:rStyle w:val="NormalTok"/>
          <w:lang w:val="fr-FR"/>
          <w:rPrChange w:author="Philippe Cornichet" w:date="2021-08-12T15:19:00Z" w:id="3803">
            <w:rPr>
              <w:rStyle w:val="NormalTok"/>
            </w:rPr>
          </w:rPrChange>
        </w:rPr>
        <w:t xml:space="preserve"> })</w:t>
      </w:r>
      <w:r w:rsidRPr="00A61C22">
        <w:rPr>
          <w:rStyle w:val="OperatorTok"/>
          <w:lang w:val="fr-FR"/>
          <w:rPrChange w:author="Philippe Cornichet" w:date="2021-08-12T15:19:00Z" w:id="3804">
            <w:rPr>
              <w:rStyle w:val="OperatorTok"/>
            </w:rPr>
          </w:rPrChange>
        </w:rPr>
        <w:t>;</w:t>
      </w:r>
      <w:r w:rsidRPr="00A61C22">
        <w:rPr>
          <w:lang w:val="fr-FR"/>
          <w:rPrChange w:author="Philippe Cornichet" w:date="2021-08-12T15:19:00Z" w:id="3805">
            <w:rPr/>
          </w:rPrChange>
        </w:rPr>
        <w:br/>
      </w:r>
      <w:r w:rsidRPr="00A61C22">
        <w:rPr>
          <w:rStyle w:val="NormalTok"/>
          <w:lang w:val="fr-FR"/>
          <w:rPrChange w:author="Philippe Cornichet" w:date="2021-08-12T15:19:00Z" w:id="3806">
            <w:rPr>
              <w:rStyle w:val="NormalTok"/>
            </w:rPr>
          </w:rPrChange>
        </w:rPr>
        <w:t>}</w:t>
      </w:r>
      <w:r w:rsidRPr="00A61C22">
        <w:rPr>
          <w:rStyle w:val="OperatorTok"/>
          <w:lang w:val="fr-FR"/>
          <w:rPrChange w:author="Philippe Cornichet" w:date="2021-08-12T15:19:00Z" w:id="3807">
            <w:rPr>
              <w:rStyle w:val="OperatorTok"/>
            </w:rPr>
          </w:rPrChange>
        </w:rPr>
        <w:t>;</w:t>
      </w:r>
      <w:r w:rsidRPr="00A61C22">
        <w:rPr>
          <w:lang w:val="fr-FR"/>
          <w:rPrChange w:author="Philippe Cornichet" w:date="2021-08-12T15:19:00Z" w:id="3808">
            <w:rPr/>
          </w:rPrChange>
        </w:rPr>
        <w:br/>
      </w:r>
      <w:r w:rsidRPr="00A61C22">
        <w:rPr>
          <w:rStyle w:val="NormalTok"/>
          <w:lang w:val="fr-FR"/>
          <w:rPrChange w:author="Philippe Cornichet" w:date="2021-08-12T15:19:00Z" w:id="3809">
            <w:rPr>
              <w:rStyle w:val="NormalTok"/>
            </w:rPr>
          </w:rPrChange>
        </w:rPr>
        <w:t>module</w:t>
      </w:r>
      <w:r w:rsidRPr="00A61C22">
        <w:rPr>
          <w:rStyle w:val="OperatorTok"/>
          <w:lang w:val="fr-FR"/>
          <w:rPrChange w:author="Philippe Cornichet" w:date="2021-08-12T15:19:00Z" w:id="3810">
            <w:rPr>
              <w:rStyle w:val="OperatorTok"/>
            </w:rPr>
          </w:rPrChange>
        </w:rPr>
        <w:t>.</w:t>
      </w:r>
      <w:r w:rsidRPr="00A61C22">
        <w:rPr>
          <w:rStyle w:val="AttributeTok"/>
          <w:lang w:val="fr-FR"/>
          <w:rPrChange w:author="Philippe Cornichet" w:date="2021-08-12T15:19:00Z" w:id="3811">
            <w:rPr>
              <w:rStyle w:val="AttributeTok"/>
            </w:rPr>
          </w:rPrChange>
        </w:rPr>
        <w:t>exports</w:t>
      </w:r>
      <w:r w:rsidRPr="00A61C22">
        <w:rPr>
          <w:rStyle w:val="NormalTok"/>
          <w:lang w:val="fr-FR"/>
          <w:rPrChange w:author="Philippe Cornichet" w:date="2021-08-12T15:19:00Z" w:id="3812">
            <w:rPr>
              <w:rStyle w:val="NormalTok"/>
            </w:rPr>
          </w:rPrChange>
        </w:rPr>
        <w:t xml:space="preserve"> </w:t>
      </w:r>
      <w:r w:rsidRPr="00A61C22">
        <w:rPr>
          <w:rStyle w:val="OperatorTok"/>
          <w:lang w:val="fr-FR"/>
          <w:rPrChange w:author="Philippe Cornichet" w:date="2021-08-12T15:19:00Z" w:id="3813">
            <w:rPr>
              <w:rStyle w:val="OperatorTok"/>
            </w:rPr>
          </w:rPrChange>
        </w:rPr>
        <w:t>=</w:t>
      </w:r>
      <w:r w:rsidRPr="00A61C22">
        <w:rPr>
          <w:rStyle w:val="NormalTok"/>
          <w:lang w:val="fr-FR"/>
          <w:rPrChange w:author="Philippe Cornichet" w:date="2021-08-12T15:19:00Z" w:id="3814">
            <w:rPr>
              <w:rStyle w:val="NormalTok"/>
            </w:rPr>
          </w:rPrChange>
        </w:rPr>
        <w:t xml:space="preserve"> isAdmin</w:t>
      </w:r>
      <w:r w:rsidRPr="00A61C22">
        <w:rPr>
          <w:rStyle w:val="OperatorTok"/>
          <w:lang w:val="fr-FR"/>
          <w:rPrChange w:author="Philippe Cornichet" w:date="2021-08-12T15:19:00Z" w:id="3815">
            <w:rPr>
              <w:rStyle w:val="OperatorTok"/>
            </w:rPr>
          </w:rPrChange>
        </w:rPr>
        <w:t>;</w:t>
      </w:r>
    </w:p>
    <w:p w:rsidRPr="00A61C22" w:rsidR="00383E43" w:rsidRDefault="00A61C22" w14:paraId="0B1EBAA3" w14:textId="77777777">
      <w:pPr>
        <w:pStyle w:val="FirstParagraph"/>
        <w:rPr>
          <w:lang w:val="fr-FR"/>
          <w:rPrChange w:author="Philippe Cornichet" w:date="2021-08-12T15:19:00Z" w:id="3816">
            <w:rPr/>
          </w:rPrChange>
        </w:rPr>
      </w:pPr>
      <w:r w:rsidRPr="00A61C22">
        <w:rPr>
          <w:lang w:val="fr-FR"/>
          <w:rPrChange w:author="Philippe Cornichet" w:date="2021-08-12T15:19:00Z" w:id="3817">
            <w:rPr/>
          </w:rPrChange>
        </w:rPr>
        <w:t>Maintenant, je peux le vérifier en me connectant à l’aide d’un compte administrateur et d’un compte utilisateur. Chaque compte me donne un jeton, je vais ensuite utiliser ce jeton pour accéder à la route pour l’administrateur uniquement.</w:t>
      </w:r>
    </w:p>
    <w:tbl>
      <w:tblPr>
        <w:tblStyle w:val="Table"/>
        <w:tblW w:w="0" w:type="auto"/>
        <w:tblLook w:val="0000" w:firstRow="0" w:lastRow="0" w:firstColumn="0" w:lastColumn="0" w:noHBand="0" w:noVBand="0"/>
      </w:tblPr>
      <w:tblGrid>
        <w:gridCol w:w="4873"/>
        <w:gridCol w:w="4703"/>
      </w:tblGrid>
      <w:tr w:rsidRPr="00A61C22" w:rsidR="00383E43" w14:paraId="1ED8BDB4" w14:textId="77777777">
        <w:tc>
          <w:tcPr>
            <w:tcW w:w="0" w:type="auto"/>
          </w:tcPr>
          <w:p w:rsidRPr="00A61C22" w:rsidR="00383E43" w:rsidRDefault="00A61C22" w14:paraId="34EAB5D7" w14:textId="77777777">
            <w:pPr>
              <w:pStyle w:val="CaptionedFigure"/>
              <w:jc w:val="center"/>
              <w:rPr>
                <w:lang w:val="fr-FR"/>
                <w:rPrChange w:author="Philippe Cornichet" w:date="2021-08-12T15:19:00Z" w:id="3818">
                  <w:rPr/>
                </w:rPrChange>
              </w:rPr>
            </w:pPr>
            <w:r w:rsidRPr="00A61C22">
              <w:rPr>
                <w:noProof/>
                <w:lang w:val="fr-FR"/>
                <w:rPrChange w:author="Philippe Cornichet" w:date="2021-08-12T15:19:00Z" w:id="3819">
                  <w:rPr>
                    <w:noProof/>
                  </w:rPr>
                </w:rPrChange>
              </w:rPr>
              <w:lastRenderedPageBreak/>
              <w:drawing>
                <wp:inline distT="0" distB="0" distL="0" distR="0" wp14:anchorId="5E3495D0" wp14:editId="2264481F">
                  <wp:extent cx="1846351" cy="1799999"/>
                  <wp:effectExtent l="0" t="0" r="0" b="0"/>
                  <wp:docPr id="33" name="Picture" descr="Utilisation d’un jeton pour l’utilisateur et pour l’administrateur afin d’accéder à la route restreinte"/>
                  <wp:cNvGraphicFramePr/>
                  <a:graphic xmlns:a="http://schemas.openxmlformats.org/drawingml/2006/main">
                    <a:graphicData uri="http://schemas.openxmlformats.org/drawingml/2006/picture">
                      <pic:pic xmlns:pic="http://schemas.openxmlformats.org/drawingml/2006/picture">
                        <pic:nvPicPr>
                          <pic:cNvPr id="0" name="Picture" descr="img/user role/403 user token.png"/>
                          <pic:cNvPicPr>
                            <a:picLocks noChangeAspect="1" noChangeArrowheads="1"/>
                          </pic:cNvPicPr>
                        </pic:nvPicPr>
                        <pic:blipFill>
                          <a:blip r:embed="rId39"/>
                          <a:stretch>
                            <a:fillRect/>
                          </a:stretch>
                        </pic:blipFill>
                        <pic:spPr bwMode="auto">
                          <a:xfrm>
                            <a:off x="0" y="0"/>
                            <a:ext cx="1846351" cy="1799999"/>
                          </a:xfrm>
                          <a:prstGeom prst="rect">
                            <a:avLst/>
                          </a:prstGeom>
                          <a:noFill/>
                          <a:ln w="9525">
                            <a:noFill/>
                            <a:headEnd/>
                            <a:tailEnd/>
                          </a:ln>
                        </pic:spPr>
                      </pic:pic>
                    </a:graphicData>
                  </a:graphic>
                </wp:inline>
              </w:drawing>
            </w:r>
          </w:p>
          <w:p w:rsidRPr="00A61C22" w:rsidR="00383E43" w:rsidRDefault="00A61C22" w14:paraId="2B4EBC8B" w14:textId="77777777">
            <w:pPr>
              <w:pStyle w:val="ImageCaption"/>
              <w:jc w:val="center"/>
              <w:rPr>
                <w:lang w:val="fr-FR"/>
                <w:rPrChange w:author="Philippe Cornichet" w:date="2021-08-12T15:19:00Z" w:id="3820">
                  <w:rPr/>
                </w:rPrChange>
              </w:rPr>
            </w:pPr>
            <w:bookmarkStart w:name="fig26" w:id="3821"/>
            <w:r w:rsidRPr="00A61C22">
              <w:rPr>
                <w:lang w:val="fr-FR"/>
                <w:rPrChange w:author="Philippe Cornichet" w:date="2021-08-12T15:19:00Z" w:id="3822">
                  <w:rPr/>
                </w:rPrChange>
              </w:rPr>
              <w:t>Figure </w:t>
            </w:r>
            <w:r w:rsidRPr="00A61C22">
              <w:rPr>
                <w:lang w:val="fr-FR"/>
                <w:rPrChange w:author="Philippe Cornichet" w:date="2021-08-12T15:19:00Z" w:id="3823">
                  <w:rPr/>
                </w:rPrChange>
              </w:rPr>
              <w:fldChar w:fldCharType="begin"/>
            </w:r>
            <w:r w:rsidRPr="00A61C22">
              <w:rPr>
                <w:lang w:val="fr-FR"/>
                <w:rPrChange w:author="Philippe Cornichet" w:date="2021-08-12T15:19:00Z" w:id="3824">
                  <w:rPr/>
                </w:rPrChange>
              </w:rPr>
              <w:instrText xml:space="preserve">SEQ Figure \* ARABIC </w:instrText>
            </w:r>
            <w:r w:rsidRPr="00A61C22">
              <w:rPr>
                <w:lang w:val="fr-FR"/>
                <w:rPrChange w:author="Philippe Cornichet" w:date="2021-08-12T15:19:00Z" w:id="3825">
                  <w:rPr/>
                </w:rPrChange>
              </w:rPr>
              <w:fldChar w:fldCharType="separate"/>
            </w:r>
            <w:r w:rsidRPr="00A61C22">
              <w:rPr>
                <w:lang w:val="fr-FR"/>
                <w:rPrChange w:author="Philippe Cornichet" w:date="2021-08-12T15:19:00Z" w:id="3826">
                  <w:rPr/>
                </w:rPrChange>
              </w:rPr>
              <w:t>26</w:t>
            </w:r>
            <w:r w:rsidRPr="00A61C22">
              <w:rPr>
                <w:lang w:val="fr-FR"/>
                <w:rPrChange w:author="Philippe Cornichet" w:date="2021-08-12T15:19:00Z" w:id="3827">
                  <w:rPr/>
                </w:rPrChange>
              </w:rPr>
              <w:fldChar w:fldCharType="end"/>
            </w:r>
            <w:r w:rsidRPr="00A61C22">
              <w:rPr>
                <w:lang w:val="fr-FR"/>
                <w:rPrChange w:author="Philippe Cornichet" w:date="2021-08-12T15:19:00Z" w:id="3828">
                  <w:rPr/>
                </w:rPrChange>
              </w:rPr>
              <w:t xml:space="preserve">: </w:t>
            </w:r>
            <w:bookmarkEnd w:id="3821"/>
            <w:r w:rsidRPr="00A61C22">
              <w:rPr>
                <w:lang w:val="fr-FR"/>
                <w:rPrChange w:author="Philippe Cornichet" w:date="2021-08-12T15:19:00Z" w:id="3829">
                  <w:rPr/>
                </w:rPrChange>
              </w:rPr>
              <w:t>Utilisation d’un jeton pour l’utilisateur et pour l’administrateur afin d’accéder à la route restreinte</w:t>
            </w:r>
          </w:p>
        </w:tc>
        <w:tc>
          <w:tcPr>
            <w:tcW w:w="0" w:type="auto"/>
          </w:tcPr>
          <w:p w:rsidRPr="00A61C22" w:rsidR="00383E43" w:rsidRDefault="00A61C22" w14:paraId="06A3E642" w14:textId="77777777">
            <w:pPr>
              <w:pStyle w:val="CaptionedFigure"/>
              <w:jc w:val="center"/>
              <w:rPr>
                <w:lang w:val="fr-FR"/>
                <w:rPrChange w:author="Philippe Cornichet" w:date="2021-08-12T15:19:00Z" w:id="3830">
                  <w:rPr/>
                </w:rPrChange>
              </w:rPr>
            </w:pPr>
            <w:r w:rsidRPr="00A61C22">
              <w:rPr>
                <w:noProof/>
                <w:lang w:val="fr-FR"/>
                <w:rPrChange w:author="Philippe Cornichet" w:date="2021-08-12T15:19:00Z" w:id="3831">
                  <w:rPr>
                    <w:noProof/>
                  </w:rPr>
                </w:rPrChange>
              </w:rPr>
              <w:drawing>
                <wp:inline distT="0" distB="0" distL="0" distR="0" wp14:anchorId="7C2F94E4" wp14:editId="486FE18B">
                  <wp:extent cx="1707547" cy="1799999"/>
                  <wp:effectExtent l="0" t="0" r="0" b="0"/>
                  <wp:docPr id="34" name="Picture" descr="Utilisation d’un jeton pour l’utilisateur et pour l’administrateur afin d’accéder à la route restreinte"/>
                  <wp:cNvGraphicFramePr/>
                  <a:graphic xmlns:a="http://schemas.openxmlformats.org/drawingml/2006/main">
                    <a:graphicData uri="http://schemas.openxmlformats.org/drawingml/2006/picture">
                      <pic:pic xmlns:pic="http://schemas.openxmlformats.org/drawingml/2006/picture">
                        <pic:nvPicPr>
                          <pic:cNvPr id="0" name="Picture" descr="img/user role/200 admin token.png"/>
                          <pic:cNvPicPr>
                            <a:picLocks noChangeAspect="1" noChangeArrowheads="1"/>
                          </pic:cNvPicPr>
                        </pic:nvPicPr>
                        <pic:blipFill>
                          <a:blip r:embed="rId40"/>
                          <a:stretch>
                            <a:fillRect/>
                          </a:stretch>
                        </pic:blipFill>
                        <pic:spPr bwMode="auto">
                          <a:xfrm>
                            <a:off x="0" y="0"/>
                            <a:ext cx="1707547" cy="1799999"/>
                          </a:xfrm>
                          <a:prstGeom prst="rect">
                            <a:avLst/>
                          </a:prstGeom>
                          <a:noFill/>
                          <a:ln w="9525">
                            <a:noFill/>
                            <a:headEnd/>
                            <a:tailEnd/>
                          </a:ln>
                        </pic:spPr>
                      </pic:pic>
                    </a:graphicData>
                  </a:graphic>
                </wp:inline>
              </w:drawing>
            </w:r>
          </w:p>
          <w:p w:rsidRPr="00A61C22" w:rsidR="00383E43" w:rsidRDefault="00A61C22" w14:paraId="58C52992" w14:textId="77777777">
            <w:pPr>
              <w:pStyle w:val="ImageCaption"/>
              <w:jc w:val="center"/>
              <w:rPr>
                <w:lang w:val="fr-FR"/>
                <w:rPrChange w:author="Philippe Cornichet" w:date="2021-08-12T15:19:00Z" w:id="3832">
                  <w:rPr/>
                </w:rPrChange>
              </w:rPr>
            </w:pPr>
            <w:bookmarkStart w:name="fig27" w:id="3833"/>
            <w:r w:rsidRPr="00A61C22">
              <w:rPr>
                <w:lang w:val="fr-FR"/>
                <w:rPrChange w:author="Philippe Cornichet" w:date="2021-08-12T15:19:00Z" w:id="3834">
                  <w:rPr/>
                </w:rPrChange>
              </w:rPr>
              <w:t>Figure </w:t>
            </w:r>
            <w:r w:rsidRPr="00A61C22">
              <w:rPr>
                <w:lang w:val="fr-FR"/>
                <w:rPrChange w:author="Philippe Cornichet" w:date="2021-08-12T15:19:00Z" w:id="3835">
                  <w:rPr/>
                </w:rPrChange>
              </w:rPr>
              <w:fldChar w:fldCharType="begin"/>
            </w:r>
            <w:r w:rsidRPr="00A61C22">
              <w:rPr>
                <w:lang w:val="fr-FR"/>
                <w:rPrChange w:author="Philippe Cornichet" w:date="2021-08-12T15:19:00Z" w:id="3836">
                  <w:rPr/>
                </w:rPrChange>
              </w:rPr>
              <w:instrText xml:space="preserve">SEQ Figure \* ARABIC </w:instrText>
            </w:r>
            <w:r w:rsidRPr="00A61C22">
              <w:rPr>
                <w:lang w:val="fr-FR"/>
                <w:rPrChange w:author="Philippe Cornichet" w:date="2021-08-12T15:19:00Z" w:id="3837">
                  <w:rPr/>
                </w:rPrChange>
              </w:rPr>
              <w:fldChar w:fldCharType="separate"/>
            </w:r>
            <w:r w:rsidRPr="00A61C22">
              <w:rPr>
                <w:lang w:val="fr-FR"/>
                <w:rPrChange w:author="Philippe Cornichet" w:date="2021-08-12T15:19:00Z" w:id="3838">
                  <w:rPr/>
                </w:rPrChange>
              </w:rPr>
              <w:t>27</w:t>
            </w:r>
            <w:r w:rsidRPr="00A61C22">
              <w:rPr>
                <w:lang w:val="fr-FR"/>
                <w:rPrChange w:author="Philippe Cornichet" w:date="2021-08-12T15:19:00Z" w:id="3839">
                  <w:rPr/>
                </w:rPrChange>
              </w:rPr>
              <w:fldChar w:fldCharType="end"/>
            </w:r>
            <w:r w:rsidRPr="00A61C22">
              <w:rPr>
                <w:lang w:val="fr-FR"/>
                <w:rPrChange w:author="Philippe Cornichet" w:date="2021-08-12T15:19:00Z" w:id="3840">
                  <w:rPr/>
                </w:rPrChange>
              </w:rPr>
              <w:t xml:space="preserve">: </w:t>
            </w:r>
            <w:bookmarkEnd w:id="3833"/>
            <w:r w:rsidRPr="00A61C22">
              <w:rPr>
                <w:lang w:val="fr-FR"/>
                <w:rPrChange w:author="Philippe Cornichet" w:date="2021-08-12T15:19:00Z" w:id="3841">
                  <w:rPr/>
                </w:rPrChange>
              </w:rPr>
              <w:t>Utilisation d’un jeton pour l’utilisateur et pour l’administrateur afin d’accéder à la route restreinte</w:t>
            </w:r>
          </w:p>
        </w:tc>
      </w:tr>
    </w:tbl>
    <w:p w:rsidRPr="00A61C22" w:rsidR="00383E43" w:rsidRDefault="00A61C22" w14:paraId="7BF258EF" w14:textId="77777777">
      <w:pPr>
        <w:pStyle w:val="Heading2"/>
        <w:rPr>
          <w:lang w:val="fr-FR"/>
          <w:rPrChange w:author="Philippe Cornichet" w:date="2021-08-12T15:19:00Z" w:id="3842">
            <w:rPr/>
          </w:rPrChange>
        </w:rPr>
      </w:pPr>
      <w:bookmarkStart w:name="Xda4a9b090cb653af8beb99ab6ee82d7962dccc1" w:id="3843"/>
      <w:bookmarkEnd w:id="3690"/>
      <w:r w:rsidRPr="00A61C22">
        <w:rPr>
          <w:lang w:val="fr-FR"/>
          <w:rPrChange w:author="Philippe Cornichet" w:date="2021-08-12T15:19:00Z" w:id="3844">
            <w:rPr/>
          </w:rPrChange>
        </w:rPr>
        <w:t>Intégration de API REST au framework héritage CP9000</w:t>
      </w:r>
    </w:p>
    <w:p w:rsidRPr="00A61C22" w:rsidR="00383E43" w:rsidRDefault="00A61C22" w14:paraId="1B4AD205" w14:textId="77777777">
      <w:pPr>
        <w:pStyle w:val="Heading3"/>
        <w:rPr>
          <w:lang w:val="fr-FR"/>
          <w:rPrChange w:author="Philippe Cornichet" w:date="2021-08-12T15:19:00Z" w:id="3845">
            <w:rPr/>
          </w:rPrChange>
        </w:rPr>
      </w:pPr>
      <w:bookmarkStart w:name="la-structure-du-cp9000" w:id="3846"/>
      <w:r w:rsidRPr="00A61C22">
        <w:rPr>
          <w:lang w:val="fr-FR"/>
          <w:rPrChange w:author="Philippe Cornichet" w:date="2021-08-12T15:19:00Z" w:id="3847">
            <w:rPr/>
          </w:rPrChange>
        </w:rPr>
        <w:t>La structure du CP9000</w:t>
      </w:r>
    </w:p>
    <w:p w:rsidRPr="00A61C22" w:rsidR="00383E43" w:rsidRDefault="00A61C22" w14:paraId="2067D3C6" w14:textId="6DF98E56">
      <w:pPr>
        <w:pStyle w:val="FirstParagraph"/>
        <w:rPr>
          <w:lang w:val="fr-FR"/>
          <w:rPrChange w:author="Philippe Cornichet" w:date="2021-08-12T15:19:00Z" w:id="238173108">
            <w:rPr/>
          </w:rPrChange>
        </w:rPr>
      </w:pPr>
      <w:proofErr w:type="spellStart"/>
      <w:r w:rsidRPr="0E197015" w:rsidR="00A61C22">
        <w:rPr>
          <w:lang w:val="fr-FR"/>
          <w:rPrChange w:author="Philippe Cornichet" w:date="2021-08-12T15:19:00Z" w:id="828328020"/>
        </w:rPr>
        <w:t>Glabalement</w:t>
      </w:r>
      <w:proofErr w:type="spellEnd"/>
      <w:r w:rsidRPr="0E197015" w:rsidR="00A61C22">
        <w:rPr>
          <w:lang w:val="fr-FR"/>
          <w:rPrChange w:author="Philippe Cornichet" w:date="2021-08-12T15:19:00Z" w:id="1324470937"/>
        </w:rPr>
        <w:t xml:space="preserve">, la </w:t>
      </w:r>
      <w:proofErr w:type="spellStart"/>
      <w:r w:rsidRPr="0E197015" w:rsidR="00A61C22">
        <w:rPr>
          <w:lang w:val="fr-FR"/>
          <w:rPrChange w:author="Philippe Cornichet" w:date="2021-08-12T15:19:00Z" w:id="1052776391"/>
        </w:rPr>
        <w:t>struture</w:t>
      </w:r>
      <w:proofErr w:type="spellEnd"/>
      <w:r w:rsidRPr="0E197015" w:rsidR="00A61C22">
        <w:rPr>
          <w:lang w:val="fr-FR"/>
          <w:rPrChange w:author="Philippe Cornichet" w:date="2021-08-12T15:19:00Z" w:id="798181613"/>
        </w:rPr>
        <w:t xml:space="preserve"> de ce produit est </w:t>
      </w:r>
      <w:del w:author="Tien Thanh Le" w:date="2021-08-13T13:57:24.836Z" w:id="359191090">
        <w:r w:rsidRPr="0E197015" w:rsidDel="00A61C22">
          <w:rPr>
            <w:lang w:val="fr-FR"/>
            <w:rPrChange w:author="Philippe Cornichet" w:date="2021-08-12T15:19:00Z" w:id="435230219"/>
          </w:rPr>
          <w:delText>une système</w:delText>
        </w:r>
      </w:del>
      <w:ins w:author="Tien Thanh Le" w:date="2021-08-13T13:57:24.837Z" w:id="1015706638">
        <w:r w:rsidRPr="0E197015" w:rsidR="6163A059">
          <w:rPr>
            <w:lang w:val="fr-FR"/>
          </w:rPr>
          <w:t>un</w:t>
        </w:r>
        <w:r w:rsidRPr="0E197015" w:rsidR="6163A059">
          <w:rPr>
            <w:lang w:val="fr-FR"/>
          </w:rPr>
          <w:t xml:space="preserve"> système</w:t>
        </w:r>
      </w:ins>
      <w:r w:rsidRPr="0E197015" w:rsidR="00A61C22">
        <w:rPr>
          <w:lang w:val="fr-FR"/>
          <w:rPrChange w:author="Philippe Cornichet" w:date="2021-08-12T15:19:00Z" w:id="1062113914"/>
        </w:rPr>
        <w:t xml:space="preserve"> de supervision. La machine combine une partie "cœur" et les autres composants installés pour fonctionner avec ce noyau. Le cœur de l’application fait tout le travail et </w:t>
      </w:r>
      <w:del w:author="Tien Thanh Le" w:date="2021-08-13T13:57:29.609Z" w:id="1019240321">
        <w:r w:rsidRPr="0E197015" w:rsidDel="00A61C22">
          <w:rPr>
            <w:lang w:val="fr-FR"/>
            <w:rPrChange w:author="Philippe Cornichet" w:date="2021-08-12T15:19:00Z" w:id="337938711"/>
          </w:rPr>
          <w:delText>dialoques</w:delText>
        </w:r>
      </w:del>
      <w:ins w:author="Tien Thanh Le" w:date="2021-08-13T13:57:29.611Z" w:id="937938064">
        <w:r w:rsidRPr="0E197015" w:rsidR="05956BDF">
          <w:rPr>
            <w:lang w:val="fr-FR"/>
          </w:rPr>
          <w:t>diadoques</w:t>
        </w:r>
      </w:ins>
      <w:r w:rsidRPr="0E197015" w:rsidR="00A61C22">
        <w:rPr>
          <w:lang w:val="fr-FR"/>
          <w:rPrChange w:author="Philippe Cornichet" w:date="2021-08-12T15:19:00Z" w:id="166094438"/>
        </w:rPr>
        <w:t xml:space="preserve"> avec les autres parties comme la carte de codage vidéo, la </w:t>
      </w:r>
      <w:proofErr w:type="gramStart"/>
      <w:r w:rsidRPr="0E197015" w:rsidR="00A61C22">
        <w:rPr>
          <w:lang w:val="fr-FR"/>
          <w:rPrChange w:author="Philippe Cornichet" w:date="2021-08-12T15:19:00Z" w:id="1691229677"/>
        </w:rPr>
        <w:t>port</w:t>
      </w:r>
      <w:proofErr w:type="gramEnd"/>
      <w:r w:rsidRPr="0E197015" w:rsidR="00A61C22">
        <w:rPr>
          <w:lang w:val="fr-FR"/>
          <w:rPrChange w:author="Philippe Cornichet" w:date="2021-08-12T15:19:00Z" w:id="1152479634"/>
        </w:rPr>
        <w:t xml:space="preserve"> de sortie </w:t>
      </w:r>
      <w:del w:author="Tien Thanh Le" w:date="2021-08-13T13:57:32.273Z" w:id="462051679">
        <w:r w:rsidRPr="0E197015" w:rsidDel="00A61C22">
          <w:rPr>
            <w:lang w:val="fr-FR"/>
            <w:rPrChange w:author="Philippe Cornichet" w:date="2021-08-12T15:19:00Z" w:id="2056627590"/>
          </w:rPr>
          <w:delText>vidéo.En</w:delText>
        </w:r>
      </w:del>
      <w:ins w:author="Tien Thanh Le" w:date="2021-08-13T13:57:32.274Z" w:id="1188840621">
        <w:r w:rsidRPr="0E197015" w:rsidR="631B8B09">
          <w:rPr>
            <w:lang w:val="fr-FR"/>
          </w:rPr>
          <w:t>vidéo</w:t>
        </w:r>
        <w:r w:rsidRPr="0E197015" w:rsidR="631B8B09">
          <w:rPr>
            <w:lang w:val="fr-FR"/>
          </w:rPr>
          <w:t xml:space="preserve">. </w:t>
        </w:r>
      </w:ins>
      <w:del w:author="Tien Thanh Le" w:date="2021-08-13T13:57:36.952Z" w:id="285262410">
        <w:r w:rsidRPr="0E197015" w:rsidDel="00A61C22">
          <w:rPr>
            <w:lang w:val="fr-FR"/>
            <w:rPrChange w:author="Philippe Cornichet" w:date="2021-08-12T15:19:00Z" w:id="420499354"/>
          </w:rPr>
          <w:delText xml:space="preserve"> terme de</w:delText>
        </w:r>
      </w:del>
      <w:ins w:author="Tien Thanh Le" w:date="2021-08-13T13:57:36.987Z" w:id="662648977">
        <w:r w:rsidRPr="0E197015" w:rsidR="143C918B">
          <w:rPr>
            <w:lang w:val="fr-FR"/>
          </w:rPr>
          <w:t>En termes de</w:t>
        </w:r>
      </w:ins>
      <w:r w:rsidRPr="0E197015" w:rsidR="00A61C22">
        <w:rPr>
          <w:lang w:val="fr-FR"/>
          <w:rPrChange w:author="Philippe Cornichet" w:date="2021-08-12T15:19:00Z" w:id="796486315"/>
        </w:rPr>
        <w:t xml:space="preserve"> supervision, il est intégré avec une petite interface LCD qui peut faire les communication basique et connecté via USB. Le cœur est aussi capable de générer plusieurs interfaces de management comme l’interface de web, de SNMP. Il y a aussi une partie de test, de </w:t>
      </w:r>
      <w:proofErr w:type="spellStart"/>
      <w:r w:rsidRPr="0E197015" w:rsidR="00A61C22">
        <w:rPr>
          <w:lang w:val="fr-FR"/>
          <w:rPrChange w:author="Philippe Cornichet" w:date="2021-08-12T15:19:00Z" w:id="1399528320"/>
        </w:rPr>
        <w:t>debug</w:t>
      </w:r>
      <w:proofErr w:type="spellEnd"/>
      <w:r w:rsidRPr="0E197015" w:rsidR="00A61C22">
        <w:rPr>
          <w:lang w:val="fr-FR"/>
          <w:rPrChange w:author="Philippe Cornichet" w:date="2021-08-12T15:19:00Z" w:id="431302552"/>
        </w:rPr>
        <w:t xml:space="preserve">, de maintenance et de domotique qui travaille avec un protocole TCP </w:t>
      </w:r>
      <w:del w:author="Tien Thanh Le" w:date="2021-08-13T13:57:50.214Z" w:id="1266564652">
        <w:r w:rsidRPr="0E197015" w:rsidDel="00A61C22">
          <w:rPr>
            <w:lang w:val="fr-FR"/>
            <w:rPrChange w:author="Philippe Cornichet" w:date="2021-08-12T15:19:00Z" w:id="321868457"/>
          </w:rPr>
          <w:delText>particulièr</w:delText>
        </w:r>
      </w:del>
      <w:ins w:author="Tien Thanh Le" w:date="2021-08-13T13:57:50.215Z" w:id="469221684">
        <w:r w:rsidRPr="0E197015" w:rsidR="51480365">
          <w:rPr>
            <w:lang w:val="fr-FR"/>
          </w:rPr>
          <w:t>particulier</w:t>
        </w:r>
      </w:ins>
      <w:r w:rsidRPr="0E197015" w:rsidR="00A61C22">
        <w:rPr>
          <w:lang w:val="fr-FR"/>
          <w:rPrChange w:author="Philippe Cornichet" w:date="2021-08-12T15:19:00Z" w:id="126518943"/>
        </w:rPr>
        <w:t xml:space="preserve"> pour installer, faire </w:t>
      </w:r>
      <w:del w:author="Tien Thanh Le" w:date="2021-08-13T13:57:40.095Z" w:id="1632410475">
        <w:r w:rsidRPr="0E197015" w:rsidDel="00A61C22">
          <w:rPr>
            <w:lang w:val="fr-FR"/>
            <w:rPrChange w:author="Philippe Cornichet" w:date="2021-08-12T15:19:00Z" w:id="1569088077"/>
          </w:rPr>
          <w:delText>les configuration</w:delText>
        </w:r>
      </w:del>
      <w:ins w:author="Tien Thanh Le" w:date="2021-08-13T13:57:40.096Z" w:id="1544846202">
        <w:r w:rsidRPr="0E197015" w:rsidR="5BFA583F">
          <w:rPr>
            <w:lang w:val="fr-FR"/>
          </w:rPr>
          <w:t>les</w:t>
        </w:r>
        <w:r w:rsidRPr="0E197015" w:rsidR="5BFA583F">
          <w:rPr>
            <w:lang w:val="fr-FR"/>
          </w:rPr>
          <w:t xml:space="preserve"> configurations</w:t>
        </w:r>
      </w:ins>
      <w:r w:rsidRPr="0E197015" w:rsidR="00A61C22">
        <w:rPr>
          <w:lang w:val="fr-FR"/>
          <w:rPrChange w:author="Philippe Cornichet" w:date="2021-08-12T15:19:00Z" w:id="1979043575"/>
        </w:rPr>
        <w:t xml:space="preserve"> de bas.</w:t>
      </w:r>
      <w:r>
        <w:br/>
      </w:r>
      <w:r w:rsidRPr="0E197015" w:rsidR="00A61C22">
        <w:rPr>
          <w:lang w:val="fr-FR"/>
          <w:rPrChange w:author="Philippe Cornichet" w:date="2021-08-12T15:19:00Z" w:id="742130373"/>
        </w:rPr>
        <w:t xml:space="preserve">Ce qui nous importe le plus sera la partie de l’équipement de </w:t>
      </w:r>
      <w:del w:author="Tien Thanh Le" w:date="2021-08-13T13:57:42.073Z" w:id="1387210587">
        <w:r w:rsidRPr="0E197015" w:rsidDel="00A61C22">
          <w:rPr>
            <w:lang w:val="fr-FR"/>
            <w:rPrChange w:author="Philippe Cornichet" w:date="2021-08-12T15:19:00Z" w:id="392560288"/>
          </w:rPr>
          <w:delText>management:</w:delText>
        </w:r>
      </w:del>
      <w:ins w:author="Tien Thanh Le" w:date="2021-08-13T13:57:42.074Z" w:id="1318184373">
        <w:r w:rsidRPr="0E197015" w:rsidR="6FFAF3EF">
          <w:rPr>
            <w:lang w:val="fr-FR"/>
          </w:rPr>
          <w:t>management</w:t>
        </w:r>
        <w:r w:rsidRPr="0E197015" w:rsidR="6FFAF3EF">
          <w:rPr>
            <w:lang w:val="fr-FR"/>
          </w:rPr>
          <w:t xml:space="preserve"> :</w:t>
        </w:r>
      </w:ins>
      <w:r w:rsidRPr="0E197015" w:rsidR="00A61C22">
        <w:rPr>
          <w:lang w:val="fr-FR"/>
          <w:rPrChange w:author="Philippe Cornichet" w:date="2021-08-12T15:19:00Z" w:id="420749512"/>
        </w:rPr>
        <w:t xml:space="preserve"> Le web browser qui communique avec le cœur par HTTP et SMNP client qui </w:t>
      </w:r>
      <w:proofErr w:type="spellStart"/>
      <w:r w:rsidRPr="0E197015" w:rsidR="00A61C22">
        <w:rPr>
          <w:lang w:val="fr-FR"/>
          <w:rPrChange w:author="Philippe Cornichet" w:date="2021-08-12T15:19:00Z" w:id="709598255"/>
        </w:rPr>
        <w:t>commnique</w:t>
      </w:r>
      <w:proofErr w:type="spellEnd"/>
      <w:r w:rsidRPr="0E197015" w:rsidR="00A61C22">
        <w:rPr>
          <w:lang w:val="fr-FR"/>
          <w:rPrChange w:author="Philippe Cornichet" w:date="2021-08-12T15:19:00Z" w:id="1035379047"/>
        </w:rPr>
        <w:t xml:space="preserve"> par </w:t>
      </w:r>
      <w:del w:author="Tien Thanh Le" w:date="2021-08-13T13:57:44.869Z" w:id="384074897">
        <w:r w:rsidRPr="0E197015" w:rsidDel="00A61C22">
          <w:rPr>
            <w:lang w:val="fr-FR"/>
            <w:rPrChange w:author="Philippe Cornichet" w:date="2021-08-12T15:19:00Z" w:id="233538337"/>
          </w:rPr>
          <w:delText>SMNP(</w:delText>
        </w:r>
      </w:del>
      <w:ins w:author="Tien Thanh Le" w:date="2021-08-13T13:57:44.87Z" w:id="829233436">
        <w:r w:rsidRPr="0E197015" w:rsidR="6208C18A">
          <w:rPr>
            <w:lang w:val="fr-FR"/>
          </w:rPr>
          <w:t>S</w:t>
        </w:r>
        <w:r w:rsidRPr="0E197015" w:rsidR="6208C18A">
          <w:rPr>
            <w:lang w:val="fr-FR"/>
          </w:rPr>
          <w:t>MNP (</w:t>
        </w:r>
      </w:ins>
      <w:r w:rsidRPr="0E197015" w:rsidR="00A61C22">
        <w:rPr>
          <w:lang w:val="fr-FR"/>
          <w:rPrChange w:author="Philippe Cornichet" w:date="2021-08-12T15:19:00Z" w:id="987483749"/>
        </w:rPr>
        <w:t>Simple Network Management Protocol), une structure hiérarchique qui fonctionne comme une api.</w:t>
      </w:r>
    </w:p>
    <w:tbl>
      <w:tblPr>
        <w:tblStyle w:val="Table"/>
        <w:tblW w:w="0" w:type="auto"/>
        <w:tblLook w:val="0000" w:firstRow="0" w:lastRow="0" w:firstColumn="0" w:lastColumn="0" w:noHBand="0" w:noVBand="0"/>
      </w:tblPr>
      <w:tblGrid>
        <w:gridCol w:w="4529"/>
        <w:gridCol w:w="5047"/>
      </w:tblGrid>
      <w:tr w:rsidRPr="00A61C22" w:rsidR="00383E43" w14:paraId="1839AF60" w14:textId="77777777">
        <w:tc>
          <w:tcPr>
            <w:tcW w:w="0" w:type="auto"/>
          </w:tcPr>
          <w:p w:rsidRPr="00A61C22" w:rsidR="00383E43" w:rsidRDefault="00A61C22" w14:paraId="4A34111F" w14:textId="77777777">
            <w:pPr>
              <w:pStyle w:val="CaptionedFigure"/>
              <w:jc w:val="center"/>
              <w:rPr>
                <w:lang w:val="fr-FR"/>
                <w:rPrChange w:author="Philippe Cornichet" w:date="2021-08-12T15:19:00Z" w:id="3857">
                  <w:rPr/>
                </w:rPrChange>
              </w:rPr>
            </w:pPr>
            <w:r w:rsidRPr="00A61C22">
              <w:rPr>
                <w:noProof/>
                <w:lang w:val="fr-FR"/>
                <w:rPrChange w:author="Philippe Cornichet" w:date="2021-08-12T15:19:00Z" w:id="3858">
                  <w:rPr>
                    <w:noProof/>
                  </w:rPr>
                </w:rPrChange>
              </w:rPr>
              <w:lastRenderedPageBreak/>
              <w:drawing>
                <wp:inline distT="0" distB="0" distL="0" distR="0" wp14:anchorId="072C6EEF" wp14:editId="4EA88DB5">
                  <wp:extent cx="2604659" cy="2879999"/>
                  <wp:effectExtent l="0" t="0" r="0" b="0"/>
                  <wp:docPr id="35" name="Picture" descr="Architecture de supervision de CP9000 détaillée"/>
                  <wp:cNvGraphicFramePr/>
                  <a:graphic xmlns:a="http://schemas.openxmlformats.org/drawingml/2006/main">
                    <a:graphicData uri="http://schemas.openxmlformats.org/drawingml/2006/picture">
                      <pic:pic xmlns:pic="http://schemas.openxmlformats.org/drawingml/2006/picture">
                        <pic:nvPicPr>
                          <pic:cNvPr id="0" name="Picture" descr="img/supervision architecture.png"/>
                          <pic:cNvPicPr>
                            <a:picLocks noChangeAspect="1" noChangeArrowheads="1"/>
                          </pic:cNvPicPr>
                        </pic:nvPicPr>
                        <pic:blipFill>
                          <a:blip r:embed="rId41"/>
                          <a:stretch>
                            <a:fillRect/>
                          </a:stretch>
                        </pic:blipFill>
                        <pic:spPr bwMode="auto">
                          <a:xfrm>
                            <a:off x="0" y="0"/>
                            <a:ext cx="2604659" cy="2879999"/>
                          </a:xfrm>
                          <a:prstGeom prst="rect">
                            <a:avLst/>
                          </a:prstGeom>
                          <a:noFill/>
                          <a:ln w="9525">
                            <a:noFill/>
                            <a:headEnd/>
                            <a:tailEnd/>
                          </a:ln>
                        </pic:spPr>
                      </pic:pic>
                    </a:graphicData>
                  </a:graphic>
                </wp:inline>
              </w:drawing>
            </w:r>
          </w:p>
          <w:p w:rsidRPr="00A61C22" w:rsidR="00383E43" w:rsidRDefault="00A61C22" w14:paraId="4A81A2F6" w14:textId="77777777">
            <w:pPr>
              <w:pStyle w:val="ImageCaption"/>
              <w:jc w:val="center"/>
              <w:rPr>
                <w:lang w:val="fr-FR"/>
                <w:rPrChange w:author="Philippe Cornichet" w:date="2021-08-12T15:19:00Z" w:id="3859">
                  <w:rPr/>
                </w:rPrChange>
              </w:rPr>
            </w:pPr>
            <w:bookmarkStart w:name="fig28" w:id="3860"/>
            <w:r w:rsidRPr="00A61C22">
              <w:rPr>
                <w:lang w:val="fr-FR"/>
                <w:rPrChange w:author="Philippe Cornichet" w:date="2021-08-12T15:19:00Z" w:id="3861">
                  <w:rPr/>
                </w:rPrChange>
              </w:rPr>
              <w:t>Figure </w:t>
            </w:r>
            <w:r w:rsidRPr="00A61C22">
              <w:rPr>
                <w:lang w:val="fr-FR"/>
                <w:rPrChange w:author="Philippe Cornichet" w:date="2021-08-12T15:19:00Z" w:id="3862">
                  <w:rPr/>
                </w:rPrChange>
              </w:rPr>
              <w:fldChar w:fldCharType="begin"/>
            </w:r>
            <w:r w:rsidRPr="00A61C22">
              <w:rPr>
                <w:lang w:val="fr-FR"/>
                <w:rPrChange w:author="Philippe Cornichet" w:date="2021-08-12T15:19:00Z" w:id="3863">
                  <w:rPr/>
                </w:rPrChange>
              </w:rPr>
              <w:instrText xml:space="preserve">SEQ Figure \* ARABIC </w:instrText>
            </w:r>
            <w:r w:rsidRPr="00A61C22">
              <w:rPr>
                <w:lang w:val="fr-FR"/>
                <w:rPrChange w:author="Philippe Cornichet" w:date="2021-08-12T15:19:00Z" w:id="3864">
                  <w:rPr/>
                </w:rPrChange>
              </w:rPr>
              <w:fldChar w:fldCharType="separate"/>
            </w:r>
            <w:r w:rsidRPr="00A61C22">
              <w:rPr>
                <w:lang w:val="fr-FR"/>
                <w:rPrChange w:author="Philippe Cornichet" w:date="2021-08-12T15:19:00Z" w:id="3865">
                  <w:rPr/>
                </w:rPrChange>
              </w:rPr>
              <w:t>28</w:t>
            </w:r>
            <w:r w:rsidRPr="00A61C22">
              <w:rPr>
                <w:lang w:val="fr-FR"/>
                <w:rPrChange w:author="Philippe Cornichet" w:date="2021-08-12T15:19:00Z" w:id="3866">
                  <w:rPr/>
                </w:rPrChange>
              </w:rPr>
              <w:fldChar w:fldCharType="end"/>
            </w:r>
            <w:r w:rsidRPr="00A61C22">
              <w:rPr>
                <w:lang w:val="fr-FR"/>
                <w:rPrChange w:author="Philippe Cornichet" w:date="2021-08-12T15:19:00Z" w:id="3867">
                  <w:rPr/>
                </w:rPrChange>
              </w:rPr>
              <w:t xml:space="preserve">: </w:t>
            </w:r>
            <w:bookmarkEnd w:id="3860"/>
            <w:r w:rsidRPr="00A61C22">
              <w:rPr>
                <w:lang w:val="fr-FR"/>
                <w:rPrChange w:author="Philippe Cornichet" w:date="2021-08-12T15:19:00Z" w:id="3868">
                  <w:rPr/>
                </w:rPrChange>
              </w:rPr>
              <w:t>Architecture de supervision de CP9000 détaillée</w:t>
            </w:r>
          </w:p>
        </w:tc>
        <w:tc>
          <w:tcPr>
            <w:tcW w:w="0" w:type="auto"/>
          </w:tcPr>
          <w:p w:rsidRPr="00A61C22" w:rsidR="00383E43" w:rsidRDefault="00A61C22" w14:paraId="6A5582E5" w14:textId="77777777">
            <w:pPr>
              <w:pStyle w:val="CaptionedFigure"/>
              <w:jc w:val="center"/>
              <w:rPr>
                <w:lang w:val="fr-FR"/>
                <w:rPrChange w:author="Philippe Cornichet" w:date="2021-08-12T15:19:00Z" w:id="3869">
                  <w:rPr/>
                </w:rPrChange>
              </w:rPr>
            </w:pPr>
            <w:r w:rsidRPr="00A61C22">
              <w:rPr>
                <w:noProof/>
                <w:lang w:val="fr-FR"/>
                <w:rPrChange w:author="Philippe Cornichet" w:date="2021-08-12T15:19:00Z" w:id="3870">
                  <w:rPr>
                    <w:noProof/>
                  </w:rPr>
                </w:rPrChange>
              </w:rPr>
              <w:drawing>
                <wp:inline distT="0" distB="0" distL="0" distR="0" wp14:anchorId="33512C26" wp14:editId="4C178E03">
                  <wp:extent cx="2979531" cy="2879999"/>
                  <wp:effectExtent l="0" t="0" r="0" b="0"/>
                  <wp:docPr id="36" name="Picture" descr="Architecture de supervision de CP9000 détaillée"/>
                  <wp:cNvGraphicFramePr/>
                  <a:graphic xmlns:a="http://schemas.openxmlformats.org/drawingml/2006/main">
                    <a:graphicData uri="http://schemas.openxmlformats.org/drawingml/2006/picture">
                      <pic:pic xmlns:pic="http://schemas.openxmlformats.org/drawingml/2006/picture">
                        <pic:nvPicPr>
                          <pic:cNvPr id="0" name="Picture" descr="img/CP9000/supervision architecture 2.png"/>
                          <pic:cNvPicPr>
                            <a:picLocks noChangeAspect="1" noChangeArrowheads="1"/>
                          </pic:cNvPicPr>
                        </pic:nvPicPr>
                        <pic:blipFill>
                          <a:blip r:embed="rId42"/>
                          <a:stretch>
                            <a:fillRect/>
                          </a:stretch>
                        </pic:blipFill>
                        <pic:spPr bwMode="auto">
                          <a:xfrm>
                            <a:off x="0" y="0"/>
                            <a:ext cx="2979531" cy="2879999"/>
                          </a:xfrm>
                          <a:prstGeom prst="rect">
                            <a:avLst/>
                          </a:prstGeom>
                          <a:noFill/>
                          <a:ln w="9525">
                            <a:noFill/>
                            <a:headEnd/>
                            <a:tailEnd/>
                          </a:ln>
                        </pic:spPr>
                      </pic:pic>
                    </a:graphicData>
                  </a:graphic>
                </wp:inline>
              </w:drawing>
            </w:r>
          </w:p>
          <w:p w:rsidRPr="00A61C22" w:rsidR="00383E43" w:rsidRDefault="00A61C22" w14:paraId="6D8B68A0" w14:textId="77777777">
            <w:pPr>
              <w:pStyle w:val="ImageCaption"/>
              <w:jc w:val="center"/>
              <w:rPr>
                <w:lang w:val="fr-FR"/>
                <w:rPrChange w:author="Philippe Cornichet" w:date="2021-08-12T15:19:00Z" w:id="3871">
                  <w:rPr/>
                </w:rPrChange>
              </w:rPr>
            </w:pPr>
            <w:bookmarkStart w:name="fig29" w:id="3872"/>
            <w:r w:rsidRPr="00A61C22">
              <w:rPr>
                <w:lang w:val="fr-FR"/>
                <w:rPrChange w:author="Philippe Cornichet" w:date="2021-08-12T15:19:00Z" w:id="3873">
                  <w:rPr/>
                </w:rPrChange>
              </w:rPr>
              <w:t>Figure </w:t>
            </w:r>
            <w:r w:rsidRPr="00A61C22">
              <w:rPr>
                <w:lang w:val="fr-FR"/>
                <w:rPrChange w:author="Philippe Cornichet" w:date="2021-08-12T15:19:00Z" w:id="3874">
                  <w:rPr/>
                </w:rPrChange>
              </w:rPr>
              <w:fldChar w:fldCharType="begin"/>
            </w:r>
            <w:r w:rsidRPr="00A61C22">
              <w:rPr>
                <w:lang w:val="fr-FR"/>
                <w:rPrChange w:author="Philippe Cornichet" w:date="2021-08-12T15:19:00Z" w:id="3875">
                  <w:rPr/>
                </w:rPrChange>
              </w:rPr>
              <w:instrText xml:space="preserve">SEQ Figure \* ARABIC </w:instrText>
            </w:r>
            <w:r w:rsidRPr="00A61C22">
              <w:rPr>
                <w:lang w:val="fr-FR"/>
                <w:rPrChange w:author="Philippe Cornichet" w:date="2021-08-12T15:19:00Z" w:id="3876">
                  <w:rPr/>
                </w:rPrChange>
              </w:rPr>
              <w:fldChar w:fldCharType="separate"/>
            </w:r>
            <w:r w:rsidRPr="00A61C22">
              <w:rPr>
                <w:lang w:val="fr-FR"/>
                <w:rPrChange w:author="Philippe Cornichet" w:date="2021-08-12T15:19:00Z" w:id="3877">
                  <w:rPr/>
                </w:rPrChange>
              </w:rPr>
              <w:t>29</w:t>
            </w:r>
            <w:r w:rsidRPr="00A61C22">
              <w:rPr>
                <w:lang w:val="fr-FR"/>
                <w:rPrChange w:author="Philippe Cornichet" w:date="2021-08-12T15:19:00Z" w:id="3878">
                  <w:rPr/>
                </w:rPrChange>
              </w:rPr>
              <w:fldChar w:fldCharType="end"/>
            </w:r>
            <w:r w:rsidRPr="00A61C22">
              <w:rPr>
                <w:lang w:val="fr-FR"/>
                <w:rPrChange w:author="Philippe Cornichet" w:date="2021-08-12T15:19:00Z" w:id="3879">
                  <w:rPr/>
                </w:rPrChange>
              </w:rPr>
              <w:t xml:space="preserve">: </w:t>
            </w:r>
            <w:bookmarkEnd w:id="3872"/>
            <w:r w:rsidRPr="00A61C22">
              <w:rPr>
                <w:lang w:val="fr-FR"/>
                <w:rPrChange w:author="Philippe Cornichet" w:date="2021-08-12T15:19:00Z" w:id="3880">
                  <w:rPr/>
                </w:rPrChange>
              </w:rPr>
              <w:t>Architecture de supervision de CP9000 détaillée</w:t>
            </w:r>
          </w:p>
        </w:tc>
      </w:tr>
    </w:tbl>
    <w:p w:rsidRPr="00A61C22" w:rsidR="00383E43" w:rsidRDefault="00A61C22" w14:paraId="7809A30E" w14:textId="77777777">
      <w:pPr>
        <w:pStyle w:val="BodyText"/>
        <w:rPr>
          <w:lang w:val="fr-FR"/>
          <w:rPrChange w:author="Philippe Cornichet" w:date="2021-08-12T15:19:00Z" w:id="3881">
            <w:rPr/>
          </w:rPrChange>
        </w:rPr>
      </w:pPr>
      <w:r w:rsidRPr="00A61C22">
        <w:rPr>
          <w:lang w:val="fr-FR"/>
          <w:rPrChange w:author="Philippe Cornichet" w:date="2021-08-12T15:19:00Z" w:id="3882">
            <w:rPr/>
          </w:rPrChange>
        </w:rPr>
        <w:t>On a une partie middleware qui génère la configuration. Cette partie contient plusieurs modules différents, chacun d’eux a un rôle spécifique.</w:t>
      </w:r>
    </w:p>
    <w:p w:rsidRPr="00A61C22" w:rsidR="00383E43" w:rsidRDefault="00A61C22" w14:paraId="24C13E3C" w14:textId="595B0AA6">
      <w:pPr>
        <w:numPr>
          <w:ilvl w:val="0"/>
          <w:numId w:val="15"/>
        </w:numPr>
        <w:rPr>
          <w:lang w:val="fr-FR"/>
          <w:rPrChange w:author="Philippe Cornichet" w:date="2021-08-12T15:19:00Z" w:id="1748018710">
            <w:rPr/>
          </w:rPrChange>
        </w:rPr>
      </w:pPr>
      <w:r w:rsidRPr="0E197015" w:rsidR="00A61C22">
        <w:rPr>
          <w:lang w:val="fr-FR"/>
          <w:rPrChange w:author="Philippe Cornichet" w:date="2021-08-12T15:19:00Z" w:id="187378618"/>
        </w:rPr>
        <w:t xml:space="preserve">CONFIGMNG (Config Manager) qui gère tous les accès à la base de données en termes de configuration NCCP. CONFIGMNG gère donc </w:t>
      </w:r>
      <w:del w:author="Tien Thanh Le" w:date="2021-08-13T13:57:57.158Z" w:id="1630836521">
        <w:r w:rsidRPr="0E197015" w:rsidDel="00A61C22">
          <w:rPr>
            <w:lang w:val="fr-FR"/>
            <w:rPrChange w:author="Philippe Cornichet" w:date="2021-08-12T15:19:00Z" w:id="1542182795"/>
          </w:rPr>
          <w:delText>tous la partie</w:delText>
        </w:r>
      </w:del>
      <w:ins w:author="Tien Thanh Le" w:date="2021-08-13T13:57:57.159Z" w:id="1097761971">
        <w:r w:rsidRPr="0E197015" w:rsidR="68A94658">
          <w:rPr>
            <w:lang w:val="fr-FR"/>
          </w:rPr>
          <w:t>t</w:t>
        </w:r>
        <w:r w:rsidRPr="0E197015" w:rsidR="68A94658">
          <w:rPr>
            <w:lang w:val="fr-FR"/>
          </w:rPr>
          <w:t>oute</w:t>
        </w:r>
        <w:r w:rsidRPr="0E197015" w:rsidR="68A94658">
          <w:rPr>
            <w:lang w:val="fr-FR"/>
          </w:rPr>
          <w:t xml:space="preserve"> la partie</w:t>
        </w:r>
      </w:ins>
      <w:r w:rsidRPr="0E197015" w:rsidR="00A61C22">
        <w:rPr>
          <w:lang w:val="fr-FR"/>
          <w:rPrChange w:author="Philippe Cornichet" w:date="2021-08-12T15:19:00Z" w:id="2032645320"/>
        </w:rPr>
        <w:t xml:space="preserve"> de configuration et </w:t>
      </w:r>
      <w:del w:author="Tien Thanh Le" w:date="2021-08-13T13:57:58.68Z" w:id="773438895">
        <w:r w:rsidRPr="0E197015" w:rsidDel="00A61C22">
          <w:rPr>
            <w:lang w:val="fr-FR"/>
            <w:rPrChange w:author="Philippe Cornichet" w:date="2021-08-12T15:19:00Z" w:id="390659008"/>
          </w:rPr>
          <w:delText>les autre</w:delText>
        </w:r>
      </w:del>
      <w:ins w:author="Tien Thanh Le" w:date="2021-08-13T13:57:58.681Z" w:id="474220444">
        <w:r w:rsidRPr="0E197015" w:rsidR="3024C913">
          <w:rPr>
            <w:lang w:val="fr-FR"/>
          </w:rPr>
          <w:t>les autres</w:t>
        </w:r>
      </w:ins>
      <w:r w:rsidRPr="0E197015" w:rsidR="00A61C22">
        <w:rPr>
          <w:lang w:val="fr-FR"/>
          <w:rPrChange w:author="Philippe Cornichet" w:date="2021-08-12T15:19:00Z" w:id="1980654758"/>
        </w:rPr>
        <w:t xml:space="preserve"> montrent plus des informations sur l’état de la machine. Il va falloir créer la possibilité d’accéder cette partie depuis l’agent Web (WEBAPP).</w:t>
      </w:r>
    </w:p>
    <w:p w:rsidRPr="00A61C22" w:rsidR="00383E43" w:rsidRDefault="00A61C22" w14:paraId="247D37E0" w14:textId="77777777">
      <w:pPr>
        <w:numPr>
          <w:ilvl w:val="0"/>
          <w:numId w:val="15"/>
        </w:numPr>
        <w:rPr>
          <w:lang w:val="fr-FR"/>
          <w:rPrChange w:author="Philippe Cornichet" w:date="2021-08-12T15:19:00Z" w:id="3887">
            <w:rPr/>
          </w:rPrChange>
        </w:rPr>
      </w:pPr>
      <w:r w:rsidRPr="00A61C22">
        <w:rPr>
          <w:lang w:val="fr-FR"/>
          <w:rPrChange w:author="Philippe Cornichet" w:date="2021-08-12T15:19:00Z" w:id="3888">
            <w:rPr/>
          </w:rPrChange>
        </w:rPr>
        <w:t>IDENTMNG (Ident Manager) qui fait le structuration les codes. Il lire toute la numérotation de hardware comme le numéro de série, le type de components, etc. On doit mettre aussi le web agent pour cette partie pour savoir qui passe.</w:t>
      </w:r>
    </w:p>
    <w:p w:rsidRPr="00A61C22" w:rsidR="00383E43" w:rsidRDefault="00A61C22" w14:paraId="72D54910" w14:textId="03BF4CB4">
      <w:pPr>
        <w:numPr>
          <w:ilvl w:val="0"/>
          <w:numId w:val="15"/>
        </w:numPr>
        <w:rPr>
          <w:lang w:val="fr-FR"/>
          <w:rPrChange w:author="Philippe Cornichet" w:date="2021-08-12T15:19:00Z" w:id="587937769">
            <w:rPr/>
          </w:rPrChange>
        </w:rPr>
      </w:pPr>
      <w:r w:rsidRPr="0E197015" w:rsidR="00A61C22">
        <w:rPr>
          <w:lang w:val="fr-FR"/>
          <w:rPrChange w:author="Philippe Cornichet" w:date="2021-08-12T15:19:00Z" w:id="165704739"/>
        </w:rPr>
        <w:t>STATUSMNG (</w:t>
      </w:r>
      <w:proofErr w:type="spellStart"/>
      <w:r w:rsidRPr="0E197015" w:rsidR="00A61C22">
        <w:rPr>
          <w:lang w:val="fr-FR"/>
          <w:rPrChange w:author="Philippe Cornichet" w:date="2021-08-12T15:19:00Z" w:id="165232988"/>
        </w:rPr>
        <w:t>Status</w:t>
      </w:r>
      <w:proofErr w:type="spellEnd"/>
      <w:r w:rsidRPr="0E197015" w:rsidR="00A61C22">
        <w:rPr>
          <w:lang w:val="fr-FR"/>
          <w:rPrChange w:author="Philippe Cornichet" w:date="2021-08-12T15:19:00Z" w:id="408734082"/>
        </w:rPr>
        <w:t xml:space="preserve"> Manager) qui joue le même rôle avec IDENTMNG mais pour les alarmes. Il gère </w:t>
      </w:r>
      <w:del w:author="Tien Thanh Le" w:date="2021-08-13T13:58:02.209Z" w:id="625959648">
        <w:r w:rsidRPr="0E197015" w:rsidDel="00A61C22">
          <w:rPr>
            <w:lang w:val="fr-FR"/>
            <w:rPrChange w:author="Philippe Cornichet" w:date="2021-08-12T15:19:00Z" w:id="40093791"/>
          </w:rPr>
          <w:delText>tous les alarmes</w:delText>
        </w:r>
      </w:del>
      <w:ins w:author="Tien Thanh Le" w:date="2021-08-13T13:58:02.209Z" w:id="1378751764">
        <w:r w:rsidRPr="0E197015" w:rsidR="2E1CABAC">
          <w:rPr>
            <w:lang w:val="fr-FR"/>
          </w:rPr>
          <w:t>toutes les alarmes</w:t>
        </w:r>
      </w:ins>
      <w:r w:rsidRPr="0E197015" w:rsidR="00A61C22">
        <w:rPr>
          <w:lang w:val="fr-FR"/>
          <w:rPrChange w:author="Philippe Cornichet" w:date="2021-08-12T15:19:00Z" w:id="1107146417"/>
        </w:rPr>
        <w:t xml:space="preserve"> de l’équipement et les synthétique. Il va aussi permet de voir les alarmes sur WEB agent.</w:t>
      </w:r>
    </w:p>
    <w:p w:rsidRPr="00A61C22" w:rsidR="00383E43" w:rsidRDefault="00A61C22" w14:paraId="7B60EFF5" w14:textId="0050BCFF">
      <w:pPr>
        <w:numPr>
          <w:ilvl w:val="0"/>
          <w:numId w:val="15"/>
        </w:numPr>
        <w:rPr>
          <w:lang w:val="fr-FR"/>
          <w:rPrChange w:author="Philippe Cornichet" w:date="2021-08-12T15:19:00Z" w:id="17397344">
            <w:rPr/>
          </w:rPrChange>
        </w:rPr>
      </w:pPr>
      <w:r w:rsidRPr="0E197015" w:rsidR="00A61C22">
        <w:rPr>
          <w:lang w:val="fr-FR"/>
          <w:rPrChange w:author="Philippe Cornichet" w:date="2021-08-12T15:19:00Z" w:id="1800850547"/>
        </w:rPr>
        <w:t>BOARDMNG (</w:t>
      </w:r>
      <w:proofErr w:type="spellStart"/>
      <w:r w:rsidRPr="0E197015" w:rsidR="00A61C22">
        <w:rPr>
          <w:lang w:val="fr-FR"/>
          <w:rPrChange w:author="Philippe Cornichet" w:date="2021-08-12T15:19:00Z" w:id="645080214"/>
        </w:rPr>
        <w:t>Board</w:t>
      </w:r>
      <w:proofErr w:type="spellEnd"/>
      <w:r w:rsidRPr="0E197015" w:rsidR="00A61C22">
        <w:rPr>
          <w:lang w:val="fr-FR"/>
          <w:rPrChange w:author="Philippe Cornichet" w:date="2021-08-12T15:19:00Z" w:id="2138998256"/>
        </w:rPr>
        <w:t xml:space="preserve"> Manager) qui gère </w:t>
      </w:r>
      <w:del w:author="Tien Thanh Le" w:date="2021-08-13T13:58:03.891Z" w:id="1844960222">
        <w:r w:rsidRPr="0E197015" w:rsidDel="00A61C22">
          <w:rPr>
            <w:lang w:val="fr-FR"/>
            <w:rPrChange w:author="Philippe Cornichet" w:date="2021-08-12T15:19:00Z" w:id="407578508"/>
          </w:rPr>
          <w:delText>les version</w:delText>
        </w:r>
      </w:del>
      <w:ins w:author="Tien Thanh Le" w:date="2021-08-13T13:58:03.892Z" w:id="158743467">
        <w:r w:rsidRPr="0E197015" w:rsidR="670958A8">
          <w:rPr>
            <w:lang w:val="fr-FR"/>
          </w:rPr>
          <w:t>les versions</w:t>
        </w:r>
      </w:ins>
      <w:r w:rsidRPr="0E197015" w:rsidR="00A61C22">
        <w:rPr>
          <w:lang w:val="fr-FR"/>
          <w:rPrChange w:author="Philippe Cornichet" w:date="2021-08-12T15:19:00Z" w:id="614872682"/>
        </w:rPr>
        <w:t xml:space="preserve"> des logiciels</w:t>
      </w:r>
    </w:p>
    <w:p w:rsidRPr="00A61C22" w:rsidR="00383E43" w:rsidRDefault="00A61C22" w14:paraId="50E281AA" w14:textId="77777777">
      <w:pPr>
        <w:numPr>
          <w:ilvl w:val="0"/>
          <w:numId w:val="15"/>
        </w:numPr>
        <w:rPr>
          <w:lang w:val="fr-FR"/>
          <w:rPrChange w:author="Philippe Cornichet" w:date="2021-08-12T15:19:00Z" w:id="3897">
            <w:rPr/>
          </w:rPrChange>
        </w:rPr>
      </w:pPr>
      <w:r w:rsidRPr="00A61C22">
        <w:rPr>
          <w:lang w:val="fr-FR"/>
          <w:rPrChange w:author="Philippe Cornichet" w:date="2021-08-12T15:19:00Z" w:id="3898">
            <w:rPr/>
          </w:rPrChange>
        </w:rPr>
        <w:t>MONITOR qui fait du moniteur et gérer tous les compteurs de la performance de la machine.</w:t>
      </w:r>
    </w:p>
    <w:p w:rsidRPr="00A61C22" w:rsidR="00383E43" w:rsidRDefault="00A61C22" w14:paraId="1C9533BF" w14:textId="4826FB9B">
      <w:pPr>
        <w:numPr>
          <w:ilvl w:val="0"/>
          <w:numId w:val="15"/>
        </w:numPr>
        <w:rPr>
          <w:lang w:val="fr-FR"/>
          <w:rPrChange w:author="Philippe Cornichet" w:date="2021-08-12T15:19:00Z" w:id="2015247976">
            <w:rPr/>
          </w:rPrChange>
        </w:rPr>
      </w:pPr>
      <w:r w:rsidRPr="0E197015" w:rsidR="00A61C22">
        <w:rPr>
          <w:lang w:val="fr-FR"/>
          <w:rPrChange w:author="Philippe Cornichet" w:date="2021-08-12T15:19:00Z" w:id="1942273511"/>
        </w:rPr>
        <w:t xml:space="preserve">ENCCTL (Encoder Controller) qui décortique entre les parties </w:t>
      </w:r>
      <w:del w:author="Tien Thanh Le" w:date="2021-08-13T13:58:18.998Z" w:id="1036603404">
        <w:r w:rsidRPr="0E197015" w:rsidDel="00A61C22">
          <w:rPr>
            <w:lang w:val="fr-FR"/>
            <w:rPrChange w:author="Philippe Cornichet" w:date="2021-08-12T15:19:00Z" w:id="543893516"/>
          </w:rPr>
          <w:delText>differentes</w:delText>
        </w:r>
      </w:del>
      <w:ins w:author="Tien Thanh Le" w:date="2021-08-13T13:58:19.006Z" w:id="1595230117">
        <w:r w:rsidRPr="0E197015" w:rsidR="195E5482">
          <w:rPr>
            <w:lang w:val="fr-FR"/>
          </w:rPr>
          <w:t>différentes</w:t>
        </w:r>
      </w:ins>
      <w:r w:rsidRPr="0E197015" w:rsidR="00A61C22">
        <w:rPr>
          <w:lang w:val="fr-FR"/>
          <w:rPrChange w:author="Philippe Cornichet" w:date="2021-08-12T15:19:00Z" w:id="870146059"/>
        </w:rPr>
        <w:t xml:space="preserve"> de la </w:t>
      </w:r>
      <w:del w:author="Tien Thanh Le" w:date="2021-08-13T13:58:07.774Z" w:id="436706784">
        <w:r w:rsidRPr="0E197015" w:rsidDel="00A61C22">
          <w:rPr>
            <w:lang w:val="fr-FR"/>
            <w:rPrChange w:author="Philippe Cornichet" w:date="2021-08-12T15:19:00Z" w:id="1972287902"/>
          </w:rPr>
          <w:delText>machine .</w:delText>
        </w:r>
      </w:del>
      <w:ins w:author="Tien Thanh Le" w:date="2021-08-13T13:58:07.777Z" w:id="823940806">
        <w:r w:rsidRPr="0E197015" w:rsidR="484013A6">
          <w:rPr>
            <w:lang w:val="fr-FR"/>
          </w:rPr>
          <w:t>machine</w:t>
        </w:r>
        <w:r w:rsidRPr="0E197015" w:rsidR="484013A6">
          <w:rPr>
            <w:lang w:val="fr-FR"/>
          </w:rPr>
          <w:t>.</w:t>
        </w:r>
      </w:ins>
      <w:r w:rsidRPr="0E197015" w:rsidR="00A61C22">
        <w:rPr>
          <w:lang w:val="fr-FR"/>
          <w:rPrChange w:author="Philippe Cornichet" w:date="2021-08-12T15:19:00Z" w:id="947389958"/>
        </w:rPr>
        <w:t xml:space="preserve"> A chaque fois, quand il y a </w:t>
      </w:r>
      <w:del w:author="Tien Thanh Le" w:date="2021-08-13T13:58:05.956Z" w:id="1883343582">
        <w:r w:rsidRPr="0E197015" w:rsidDel="00A61C22">
          <w:rPr>
            <w:lang w:val="fr-FR"/>
            <w:rPrChange w:author="Philippe Cornichet" w:date="2021-08-12T15:19:00Z" w:id="1278510338"/>
          </w:rPr>
          <w:delText>un configuration</w:delText>
        </w:r>
      </w:del>
      <w:ins w:author="Tien Thanh Le" w:date="2021-08-13T13:58:05.957Z" w:id="1215816114">
        <w:r w:rsidRPr="0E197015" w:rsidR="0691F63C">
          <w:rPr>
            <w:lang w:val="fr-FR"/>
          </w:rPr>
          <w:t>une</w:t>
        </w:r>
        <w:r w:rsidRPr="0E197015" w:rsidR="0691F63C">
          <w:rPr>
            <w:lang w:val="fr-FR"/>
          </w:rPr>
          <w:t xml:space="preserve"> configuration</w:t>
        </w:r>
      </w:ins>
      <w:r w:rsidRPr="0E197015" w:rsidR="00A61C22">
        <w:rPr>
          <w:lang w:val="fr-FR"/>
          <w:rPrChange w:author="Philippe Cornichet" w:date="2021-08-12T15:19:00Z" w:id="219584596"/>
        </w:rPr>
        <w:t xml:space="preserve"> qui bouge, il va le décortique et </w:t>
      </w:r>
      <w:del w:author="Tien Thanh Le" w:date="2021-08-13T13:58:10.096Z" w:id="1735916966">
        <w:r w:rsidRPr="0E197015" w:rsidDel="00A61C22">
          <w:rPr>
            <w:lang w:val="fr-FR"/>
            <w:rPrChange w:author="Philippe Cornichet" w:date="2021-08-12T15:19:00Z" w:id="957578749"/>
          </w:rPr>
          <w:delText>suirve</w:delText>
        </w:r>
      </w:del>
      <w:ins w:author="Tien Thanh Le" w:date="2021-08-13T13:58:10.096Z" w:id="1498538204">
        <w:r w:rsidRPr="0E197015" w:rsidR="1B9BBC63">
          <w:rPr>
            <w:lang w:val="fr-FR"/>
          </w:rPr>
          <w:t>suivre</w:t>
        </w:r>
      </w:ins>
      <w:r w:rsidRPr="0E197015" w:rsidR="00A61C22">
        <w:rPr>
          <w:lang w:val="fr-FR"/>
          <w:rPrChange w:author="Philippe Cornichet" w:date="2021-08-12T15:19:00Z" w:id="420200421"/>
        </w:rPr>
        <w:t xml:space="preserve"> à quel </w:t>
      </w:r>
      <w:del w:author="Tien Thanh Le" w:date="2021-08-13T13:58:11.786Z" w:id="231024865">
        <w:r w:rsidRPr="0E197015" w:rsidDel="00A61C22">
          <w:rPr>
            <w:lang w:val="fr-FR"/>
            <w:rPrChange w:author="Philippe Cornichet" w:date="2021-08-12T15:19:00Z" w:id="2103948502"/>
          </w:rPr>
          <w:delText>operation</w:delText>
        </w:r>
      </w:del>
      <w:ins w:author="Tien Thanh Le" w:date="2021-08-13T13:58:11.787Z" w:id="1582407146">
        <w:r w:rsidRPr="0E197015" w:rsidR="00590B20">
          <w:rPr>
            <w:lang w:val="fr-FR"/>
          </w:rPr>
          <w:t>opération</w:t>
        </w:r>
      </w:ins>
      <w:r w:rsidRPr="0E197015" w:rsidR="00A61C22">
        <w:rPr>
          <w:lang w:val="fr-FR"/>
          <w:rPrChange w:author="Philippe Cornichet" w:date="2021-08-12T15:19:00Z" w:id="820853544"/>
        </w:rPr>
        <w:t xml:space="preserve"> qu’il bouge, puis s’</w:t>
      </w:r>
      <w:del w:author="Tien Thanh Le" w:date="2021-08-13T13:58:13.439Z" w:id="610847400">
        <w:r w:rsidRPr="0E197015" w:rsidDel="00A61C22">
          <w:rPr>
            <w:lang w:val="fr-FR"/>
            <w:rPrChange w:author="Philippe Cornichet" w:date="2021-08-12T15:19:00Z" w:id="985756307"/>
          </w:rPr>
          <w:delText>addresser</w:delText>
        </w:r>
      </w:del>
      <w:ins w:author="Tien Thanh Le" w:date="2021-08-13T13:58:13.441Z" w:id="937146480">
        <w:r w:rsidRPr="0E197015" w:rsidR="6A88AEED">
          <w:rPr>
            <w:lang w:val="fr-FR"/>
          </w:rPr>
          <w:t>adresser</w:t>
        </w:r>
      </w:ins>
      <w:r w:rsidRPr="0E197015" w:rsidR="00A61C22">
        <w:rPr>
          <w:lang w:val="fr-FR"/>
          <w:rPrChange w:author="Philippe Cornichet" w:date="2021-08-12T15:19:00Z" w:id="781924286"/>
        </w:rPr>
        <w:t xml:space="preserve"> aux autres parties pour reconfigure l’</w:t>
      </w:r>
      <w:del w:author="Tien Thanh Le" w:date="2021-08-13T13:58:15.468Z" w:id="1161292171">
        <w:r w:rsidRPr="0E197015" w:rsidDel="00A61C22">
          <w:rPr>
            <w:lang w:val="fr-FR"/>
            <w:rPrChange w:author="Philippe Cornichet" w:date="2021-08-12T15:19:00Z" w:id="1927283757"/>
          </w:rPr>
          <w:delText>équipment</w:delText>
        </w:r>
      </w:del>
      <w:ins w:author="Tien Thanh Le" w:date="2021-08-13T13:58:15.469Z" w:id="23047420">
        <w:r w:rsidRPr="0E197015" w:rsidR="1E25043E">
          <w:rPr>
            <w:lang w:val="fr-FR"/>
          </w:rPr>
          <w:t>é</w:t>
        </w:r>
        <w:r w:rsidRPr="0E197015" w:rsidR="1E25043E">
          <w:rPr>
            <w:lang w:val="fr-FR"/>
          </w:rPr>
          <w:t>quipement</w:t>
        </w:r>
      </w:ins>
      <w:r w:rsidRPr="0E197015" w:rsidR="00A61C22">
        <w:rPr>
          <w:lang w:val="fr-FR"/>
          <w:rPrChange w:author="Philippe Cornichet" w:date="2021-08-12T15:19:00Z" w:id="927310113"/>
        </w:rPr>
        <w:t>.</w:t>
      </w:r>
    </w:p>
    <w:p w:rsidRPr="00A61C22" w:rsidR="00383E43" w:rsidRDefault="00A61C22" w14:paraId="22EEE9D3" w14:textId="77777777">
      <w:pPr>
        <w:pStyle w:val="FirstParagraph"/>
        <w:rPr>
          <w:lang w:val="fr-FR"/>
          <w:rPrChange w:author="Philippe Cornichet" w:date="2021-08-12T15:19:00Z" w:id="3905">
            <w:rPr/>
          </w:rPrChange>
        </w:rPr>
      </w:pPr>
      <w:r w:rsidRPr="00A61C22">
        <w:rPr>
          <w:lang w:val="fr-FR"/>
          <w:rPrChange w:author="Philippe Cornichet" w:date="2021-08-12T15:19:00Z" w:id="3906">
            <w:rPr/>
          </w:rPrChange>
        </w:rPr>
        <w:t xml:space="preserve">Dans la partie Resource Management, il y a quelque components </w:t>
      </w:r>
      <w:proofErr w:type="gramStart"/>
      <w:r w:rsidRPr="00A61C22">
        <w:rPr>
          <w:lang w:val="fr-FR"/>
          <w:rPrChange w:author="Philippe Cornichet" w:date="2021-08-12T15:19:00Z" w:id="3907">
            <w:rPr/>
          </w:rPrChange>
        </w:rPr>
        <w:t>comme:</w:t>
      </w:r>
      <w:proofErr w:type="gramEnd"/>
    </w:p>
    <w:p w:rsidRPr="00A61C22" w:rsidR="00383E43" w:rsidRDefault="00A61C22" w14:paraId="428D0969" w14:textId="73173DD4">
      <w:pPr>
        <w:numPr>
          <w:ilvl w:val="0"/>
          <w:numId w:val="16"/>
        </w:numPr>
        <w:rPr>
          <w:lang w:val="fr-FR"/>
          <w:rPrChange w:author="Philippe Cornichet" w:date="2021-08-12T15:19:00Z" w:id="2042480362">
            <w:rPr/>
          </w:rPrChange>
        </w:rPr>
      </w:pPr>
      <w:r w:rsidRPr="0E197015" w:rsidR="00A61C22">
        <w:rPr>
          <w:lang w:val="fr-FR"/>
          <w:rPrChange w:author="Philippe Cornichet" w:date="2021-08-12T15:19:00Z" w:id="814650182"/>
        </w:rPr>
        <w:t xml:space="preserve">DPIMNG (DPI Management) qui contrôle de pub. Il exploit directement des informations relatives du système d’automation, de </w:t>
      </w:r>
      <w:del w:author="Tien Thanh Le" w:date="2021-08-13T13:58:24.543Z" w:id="162935650">
        <w:r w:rsidRPr="0E197015" w:rsidDel="00A61C22">
          <w:rPr>
            <w:lang w:val="fr-FR"/>
            <w:rPrChange w:author="Philippe Cornichet" w:date="2021-08-12T15:19:00Z" w:id="730309489"/>
          </w:rPr>
          <w:delText>comutation</w:delText>
        </w:r>
      </w:del>
      <w:ins w:author="Tien Thanh Le" w:date="2021-08-13T13:58:24.544Z" w:id="385424641">
        <w:r w:rsidRPr="0E197015" w:rsidR="7D3D578C">
          <w:rPr>
            <w:lang w:val="fr-FR"/>
          </w:rPr>
          <w:t>c</w:t>
        </w:r>
        <w:r w:rsidRPr="0E197015" w:rsidR="7D3D578C">
          <w:rPr>
            <w:lang w:val="fr-FR"/>
          </w:rPr>
          <w:t>ommutation</w:t>
        </w:r>
      </w:ins>
      <w:r w:rsidRPr="0E197015" w:rsidR="00A61C22">
        <w:rPr>
          <w:lang w:val="fr-FR"/>
          <w:rPrChange w:author="Philippe Cornichet" w:date="2021-08-12T15:19:00Z" w:id="1619071249"/>
        </w:rPr>
        <w:t xml:space="preserve">, </w:t>
      </w:r>
      <w:del w:author="Tien Thanh Le" w:date="2021-08-13T13:58:27.05Z" w:id="1661157506">
        <w:r w:rsidRPr="0E197015" w:rsidDel="00A61C22">
          <w:rPr>
            <w:lang w:val="fr-FR"/>
            <w:rPrChange w:author="Philippe Cornichet" w:date="2021-08-12T15:19:00Z" w:id="17046371"/>
          </w:rPr>
          <w:delText>etc</w:delText>
        </w:r>
      </w:del>
      <w:ins w:author="Tien Thanh Le" w:date="2021-08-13T13:58:27.05Z" w:id="600866627">
        <w:r w:rsidRPr="0E197015" w:rsidR="746F412B">
          <w:rPr>
            <w:lang w:val="fr-FR"/>
          </w:rPr>
          <w:t>etc.</w:t>
        </w:r>
      </w:ins>
    </w:p>
    <w:p w:rsidRPr="00A61C22" w:rsidR="00383E43" w:rsidRDefault="00A61C22" w14:paraId="37AEDF1B" w14:textId="77777777">
      <w:pPr>
        <w:numPr>
          <w:ilvl w:val="0"/>
          <w:numId w:val="16"/>
        </w:numPr>
        <w:rPr>
          <w:lang w:val="fr-FR"/>
          <w:rPrChange w:author="Philippe Cornichet" w:date="2021-08-12T15:19:00Z" w:id="3910">
            <w:rPr/>
          </w:rPrChange>
        </w:rPr>
      </w:pPr>
      <w:r w:rsidRPr="00A61C22">
        <w:rPr>
          <w:lang w:val="fr-FR"/>
          <w:rPrChange w:author="Philippe Cornichet" w:date="2021-08-12T15:19:00Z" w:id="3911">
            <w:rPr/>
          </w:rPrChange>
        </w:rPr>
        <w:t>IPCTL (IP controller) qui contrôle tous les aspects réseaux d’interface d’entrée/sortie pour transfert les packages.</w:t>
      </w:r>
    </w:p>
    <w:p w:rsidRPr="00A61C22" w:rsidR="00383E43" w:rsidRDefault="00A61C22" w14:paraId="4AB1E01B" w14:textId="77777777">
      <w:pPr>
        <w:numPr>
          <w:ilvl w:val="0"/>
          <w:numId w:val="16"/>
        </w:numPr>
        <w:rPr>
          <w:lang w:val="fr-FR"/>
          <w:rPrChange w:author="Philippe Cornichet" w:date="2021-08-12T15:19:00Z" w:id="3912">
            <w:rPr/>
          </w:rPrChange>
        </w:rPr>
      </w:pPr>
      <w:r w:rsidRPr="00A61C22">
        <w:rPr>
          <w:lang w:val="fr-FR"/>
          <w:rPrChange w:author="Philippe Cornichet" w:date="2021-08-12T15:19:00Z" w:id="3913">
            <w:rPr/>
          </w:rPrChange>
        </w:rPr>
        <w:t xml:space="preserve">RCTL (Ressource controller) qui contrôle tout le reste comme le décodage, encodage, transcodage </w:t>
      </w:r>
      <w:proofErr w:type="gramStart"/>
      <w:r w:rsidRPr="00A61C22">
        <w:rPr>
          <w:lang w:val="fr-FR"/>
          <w:rPrChange w:author="Philippe Cornichet" w:date="2021-08-12T15:19:00Z" w:id="3914">
            <w:rPr/>
          </w:rPrChange>
        </w:rPr>
        <w:t>vidéos</w:t>
      </w:r>
      <w:proofErr w:type="gramEnd"/>
      <w:r w:rsidRPr="00A61C22">
        <w:rPr>
          <w:lang w:val="fr-FR"/>
          <w:rPrChange w:author="Philippe Cornichet" w:date="2021-08-12T15:19:00Z" w:id="3915">
            <w:rPr/>
          </w:rPrChange>
        </w:rPr>
        <w:t xml:space="preserve"> et les signaux qui arrive</w:t>
      </w:r>
    </w:p>
    <w:p w:rsidRPr="00A61C22" w:rsidR="00383E43" w:rsidRDefault="00A61C22" w14:paraId="24EF48B9" w14:textId="22A227C1">
      <w:pPr>
        <w:pStyle w:val="FirstParagraph"/>
        <w:rPr>
          <w:lang w:val="fr-FR"/>
          <w:rPrChange w:author="Philippe Cornichet" w:date="2021-08-12T15:19:00Z" w:id="1420060480">
            <w:rPr/>
          </w:rPrChange>
        </w:rPr>
      </w:pPr>
      <w:r w:rsidRPr="0E197015" w:rsidR="00A61C22">
        <w:rPr>
          <w:lang w:val="fr-FR"/>
          <w:rPrChange w:author="Philippe Cornichet" w:date="2021-08-12T15:19:00Z" w:id="1350492325"/>
        </w:rPr>
        <w:t xml:space="preserve">A RCTL, le planificateur audio est passé par un processus audio, puis sera synchronisé (CHRONOUS) avec le planificateur vidéo. Il y a aussi une partie SI/PSI qui aider dans </w:t>
      </w:r>
      <w:del w:author="Tien Thanh Le" w:date="2021-08-13T13:58:31.087Z" w:id="258237365">
        <w:r w:rsidRPr="0E197015" w:rsidDel="00A61C22">
          <w:rPr>
            <w:lang w:val="fr-FR"/>
            <w:rPrChange w:author="Philippe Cornichet" w:date="2021-08-12T15:19:00Z" w:id="1454430608"/>
          </w:rPr>
          <w:delText>télevision</w:delText>
        </w:r>
      </w:del>
      <w:ins w:author="Tien Thanh Le" w:date="2021-08-13T13:58:31.088Z" w:id="1850960085">
        <w:r w:rsidRPr="0E197015" w:rsidR="24074384">
          <w:rPr>
            <w:lang w:val="fr-FR"/>
          </w:rPr>
          <w:t>télévision</w:t>
        </w:r>
      </w:ins>
      <w:r w:rsidRPr="0E197015" w:rsidR="00A61C22">
        <w:rPr>
          <w:lang w:val="fr-FR"/>
          <w:rPrChange w:author="Philippe Cornichet" w:date="2021-08-12T15:19:00Z" w:id="9980773"/>
        </w:rPr>
        <w:t xml:space="preserve"> les chaînes différentes. Tout cela </w:t>
      </w:r>
      <w:proofErr w:type="gramStart"/>
      <w:r w:rsidRPr="0E197015" w:rsidR="00A61C22">
        <w:rPr>
          <w:lang w:val="fr-FR"/>
          <w:rPrChange w:author="Philippe Cornichet" w:date="2021-08-12T15:19:00Z" w:id="998356521"/>
        </w:rPr>
        <w:t>vas</w:t>
      </w:r>
      <w:proofErr w:type="gramEnd"/>
      <w:r w:rsidRPr="0E197015" w:rsidR="00A61C22">
        <w:rPr>
          <w:lang w:val="fr-FR"/>
          <w:rPrChange w:author="Philippe Cornichet" w:date="2021-08-12T15:19:00Z" w:id="281116005"/>
        </w:rPr>
        <w:t xml:space="preserve"> passer par l’encapsulation (IPIO), qui a les </w:t>
      </w:r>
      <w:proofErr w:type="spellStart"/>
      <w:r w:rsidRPr="0E197015" w:rsidR="00A61C22">
        <w:rPr>
          <w:lang w:val="fr-FR"/>
          <w:rPrChange w:author="Philippe Cornichet" w:date="2021-08-12T15:19:00Z" w:id="1876726981"/>
        </w:rPr>
        <w:t>IPs</w:t>
      </w:r>
      <w:proofErr w:type="spellEnd"/>
      <w:r w:rsidRPr="0E197015" w:rsidR="00A61C22">
        <w:rPr>
          <w:lang w:val="fr-FR"/>
          <w:rPrChange w:author="Philippe Cornichet" w:date="2021-08-12T15:19:00Z" w:id="139836570"/>
        </w:rPr>
        <w:t xml:space="preserve"> sortent de IP </w:t>
      </w:r>
      <w:del w:author="Tien Thanh Le" w:date="2021-08-13T13:58:41.159Z" w:id="692085368">
        <w:r w:rsidRPr="0E197015" w:rsidDel="00A61C22">
          <w:rPr>
            <w:lang w:val="fr-FR"/>
            <w:rPrChange w:author="Philippe Cornichet" w:date="2021-08-12T15:19:00Z" w:id="353216653"/>
          </w:rPr>
          <w:delText>controller</w:delText>
        </w:r>
      </w:del>
      <w:ins w:author="Tien Thanh Le" w:date="2021-08-13T13:58:41.16Z" w:id="422883532">
        <w:r w:rsidRPr="0E197015" w:rsidR="3CCBD450">
          <w:rPr>
            <w:lang w:val="fr-FR"/>
          </w:rPr>
          <w:t>Controller</w:t>
        </w:r>
      </w:ins>
      <w:r w:rsidRPr="0E197015" w:rsidR="00A61C22">
        <w:rPr>
          <w:lang w:val="fr-FR"/>
          <w:rPrChange w:author="Philippe Cornichet" w:date="2021-08-12T15:19:00Z" w:id="930343587"/>
        </w:rPr>
        <w:t>.</w:t>
      </w:r>
      <w:r>
        <w:br/>
      </w:r>
      <w:r w:rsidRPr="0E197015" w:rsidR="00A61C22">
        <w:rPr>
          <w:lang w:val="fr-FR"/>
          <w:rPrChange w:author="Philippe Cornichet" w:date="2021-08-12T15:19:00Z" w:id="1383513623"/>
        </w:rPr>
        <w:t xml:space="preserve">Globalement, quand on fait </w:t>
      </w:r>
      <w:del w:author="Tien Thanh Le" w:date="2021-08-13T13:58:44.03Z" w:id="1542073349">
        <w:r w:rsidRPr="0E197015" w:rsidDel="00A61C22">
          <w:rPr>
            <w:lang w:val="fr-FR"/>
            <w:rPrChange w:author="Philippe Cornichet" w:date="2021-08-12T15:19:00Z" w:id="668250231"/>
          </w:rPr>
          <w:delText>un configuration</w:delText>
        </w:r>
      </w:del>
      <w:ins w:author="Tien Thanh Le" w:date="2021-08-13T13:58:44.032Z" w:id="109043256">
        <w:r w:rsidRPr="0E197015" w:rsidR="1707B5E3">
          <w:rPr>
            <w:lang w:val="fr-FR"/>
          </w:rPr>
          <w:t>une</w:t>
        </w:r>
        <w:r w:rsidRPr="0E197015" w:rsidR="1707B5E3">
          <w:rPr>
            <w:lang w:val="fr-FR"/>
          </w:rPr>
          <w:t xml:space="preserve"> configuration</w:t>
        </w:r>
      </w:ins>
      <w:r w:rsidRPr="0E197015" w:rsidR="00A61C22">
        <w:rPr>
          <w:lang w:val="fr-FR"/>
          <w:rPrChange w:author="Philippe Cornichet" w:date="2021-08-12T15:19:00Z" w:id="1254102311"/>
        </w:rPr>
        <w:t xml:space="preserve"> par le web, cela passe par le WEB agent, arrive vers config manager </w:t>
      </w:r>
      <w:del w:author="Tien Thanh Le" w:date="2021-08-13T13:58:50.468Z" w:id="761553602">
        <w:r w:rsidRPr="0E197015" w:rsidDel="00A61C22">
          <w:rPr>
            <w:lang w:val="fr-FR"/>
            <w:rPrChange w:author="Philippe Cornichet" w:date="2021-08-12T15:19:00Z" w:id="2144800536"/>
          </w:rPr>
          <w:delText>òu</w:delText>
        </w:r>
      </w:del>
      <w:ins w:author="Tien Thanh Le" w:date="2021-08-13T13:58:50.47Z" w:id="34232814">
        <w:r w:rsidRPr="0E197015" w:rsidR="74228176">
          <w:rPr>
            <w:lang w:val="fr-FR"/>
          </w:rPr>
          <w:t>où</w:t>
        </w:r>
      </w:ins>
      <w:r w:rsidRPr="0E197015" w:rsidR="00A61C22">
        <w:rPr>
          <w:lang w:val="fr-FR"/>
          <w:rPrChange w:author="Philippe Cornichet" w:date="2021-08-12T15:19:00Z" w:id="1994905246"/>
        </w:rPr>
        <w:t xml:space="preserve"> on fait tous </w:t>
      </w:r>
      <w:del w:author="Tien Thanh Le" w:date="2021-08-13T13:58:45.72Z" w:id="2098873820">
        <w:r w:rsidRPr="0E197015" w:rsidDel="00A61C22">
          <w:rPr>
            <w:lang w:val="fr-FR"/>
            <w:rPrChange w:author="Philippe Cornichet" w:date="2021-08-12T15:19:00Z" w:id="1398511509"/>
          </w:rPr>
          <w:delText>les étapes cohérents</w:delText>
        </w:r>
      </w:del>
      <w:ins w:author="Tien Thanh Le" w:date="2021-08-13T13:58:45.722Z" w:id="977706085">
        <w:r w:rsidRPr="0E197015" w:rsidR="53F1E2DF">
          <w:rPr>
            <w:lang w:val="fr-FR"/>
          </w:rPr>
          <w:t>les</w:t>
        </w:r>
        <w:r w:rsidRPr="0E197015" w:rsidR="53F1E2DF">
          <w:rPr>
            <w:lang w:val="fr-FR"/>
          </w:rPr>
          <w:t xml:space="preserve"> étapes cohérentes</w:t>
        </w:r>
      </w:ins>
      <w:r w:rsidRPr="0E197015" w:rsidR="00A61C22">
        <w:rPr>
          <w:lang w:val="fr-FR"/>
          <w:rPrChange w:author="Philippe Cornichet" w:date="2021-08-12T15:19:00Z" w:id="951523493"/>
        </w:rPr>
        <w:t xml:space="preserve"> et il met la base de données internes NCCP. Ensuit, cela revient sur Encoder </w:t>
      </w:r>
      <w:del w:author="Tien Thanh Le" w:date="2021-08-13T13:58:54.572Z" w:id="1388606781">
        <w:r w:rsidRPr="0E197015" w:rsidDel="00A61C22">
          <w:rPr>
            <w:lang w:val="fr-FR"/>
            <w:rPrChange w:author="Philippe Cornichet" w:date="2021-08-12T15:19:00Z" w:id="1951701848"/>
          </w:rPr>
          <w:delText>controller</w:delText>
        </w:r>
      </w:del>
      <w:ins w:author="Tien Thanh Le" w:date="2021-08-13T13:58:54.574Z" w:id="70979166">
        <w:r w:rsidRPr="0E197015" w:rsidR="0156AA0C">
          <w:rPr>
            <w:lang w:val="fr-FR"/>
          </w:rPr>
          <w:t>Controller</w:t>
        </w:r>
      </w:ins>
      <w:r w:rsidRPr="0E197015" w:rsidR="00A61C22">
        <w:rPr>
          <w:lang w:val="fr-FR"/>
          <w:rPrChange w:author="Philippe Cornichet" w:date="2021-08-12T15:19:00Z" w:id="1314495113"/>
        </w:rPr>
        <w:t xml:space="preserve"> pour vérifier. Dans le cas que c’est un configuration réseau, il va passer IP </w:t>
      </w:r>
      <w:del w:author="Tien Thanh Le" w:date="2021-08-13T13:58:57.014Z" w:id="1432349592">
        <w:r w:rsidRPr="0E197015" w:rsidDel="00A61C22">
          <w:rPr>
            <w:lang w:val="fr-FR"/>
            <w:rPrChange w:author="Philippe Cornichet" w:date="2021-08-12T15:19:00Z" w:id="856330947"/>
          </w:rPr>
          <w:delText>controller</w:delText>
        </w:r>
      </w:del>
      <w:ins w:author="Tien Thanh Le" w:date="2021-08-13T13:58:57.015Z" w:id="1294734932">
        <w:r w:rsidRPr="0E197015" w:rsidR="09DE3D27">
          <w:rPr>
            <w:lang w:val="fr-FR"/>
          </w:rPr>
          <w:t>Controller</w:t>
        </w:r>
      </w:ins>
      <w:r w:rsidRPr="0E197015" w:rsidR="00A61C22">
        <w:rPr>
          <w:lang w:val="fr-FR"/>
          <w:rPrChange w:author="Philippe Cornichet" w:date="2021-08-12T15:19:00Z" w:id="720513044"/>
        </w:rPr>
        <w:t xml:space="preserve"> pour reconfigure et puis passer à IPIO. Si c’est de type encodage, il passe de ENCCTL à Ressource </w:t>
      </w:r>
      <w:del w:author="Tien Thanh Le" w:date="2021-08-13T13:58:59.088Z" w:id="109293291">
        <w:r w:rsidRPr="0E197015" w:rsidDel="00A61C22">
          <w:rPr>
            <w:lang w:val="fr-FR"/>
            <w:rPrChange w:author="Philippe Cornichet" w:date="2021-08-12T15:19:00Z" w:id="1233660358"/>
          </w:rPr>
          <w:delText>controller</w:delText>
        </w:r>
      </w:del>
      <w:ins w:author="Tien Thanh Le" w:date="2021-08-13T13:58:59.089Z" w:id="739839021">
        <w:r w:rsidRPr="0E197015" w:rsidR="1C59C197">
          <w:rPr>
            <w:lang w:val="fr-FR"/>
          </w:rPr>
          <w:t>Controller</w:t>
        </w:r>
      </w:ins>
      <w:r w:rsidRPr="0E197015" w:rsidR="00A61C22">
        <w:rPr>
          <w:lang w:val="fr-FR"/>
          <w:rPrChange w:author="Philippe Cornichet" w:date="2021-08-12T15:19:00Z" w:id="1885068129"/>
        </w:rPr>
        <w:t xml:space="preserve"> qui va programmer le processeur audio/vidéo. </w:t>
      </w:r>
      <w:del w:author="Tien Thanh Le" w:date="2021-08-13T13:59:07.787Z" w:id="568942455">
        <w:r w:rsidRPr="0E197015" w:rsidDel="00A61C22">
          <w:rPr>
            <w:lang w:val="fr-FR"/>
            <w:rPrChange w:author="Philippe Cornichet" w:date="2021-08-12T15:19:00Z" w:id="1378647436"/>
          </w:rPr>
          <w:delText>Status</w:delText>
        </w:r>
      </w:del>
      <w:ins w:author="Tien Thanh Le" w:date="2021-08-13T13:59:07.788Z" w:id="647840159">
        <w:r w:rsidRPr="0E197015" w:rsidR="5A56964C">
          <w:rPr>
            <w:lang w:val="fr-FR"/>
          </w:rPr>
          <w:t>S</w:t>
        </w:r>
        <w:r w:rsidRPr="0E197015" w:rsidR="5A56964C">
          <w:rPr>
            <w:lang w:val="fr-FR"/>
          </w:rPr>
          <w:t>tatuts</w:t>
        </w:r>
      </w:ins>
      <w:r w:rsidRPr="0E197015" w:rsidR="00A61C22">
        <w:rPr>
          <w:lang w:val="fr-FR"/>
          <w:rPrChange w:author="Philippe Cornichet" w:date="2021-08-12T15:19:00Z" w:id="1290034877"/>
        </w:rPr>
        <w:t xml:space="preserve"> manager va récupérer </w:t>
      </w:r>
      <w:del w:author="Tien Thanh Le" w:date="2021-08-13T13:59:09.406Z" w:id="2057327850">
        <w:r w:rsidRPr="0E197015" w:rsidDel="00A61C22">
          <w:rPr>
            <w:lang w:val="fr-FR"/>
            <w:rPrChange w:author="Philippe Cornichet" w:date="2021-08-12T15:19:00Z" w:id="2052181932"/>
          </w:rPr>
          <w:delText>tous les alarmes</w:delText>
        </w:r>
      </w:del>
      <w:ins w:author="Tien Thanh Le" w:date="2021-08-13T13:59:09.407Z" w:id="1458315397">
        <w:r w:rsidRPr="0E197015" w:rsidR="4F39ED3C">
          <w:rPr>
            <w:lang w:val="fr-FR"/>
          </w:rPr>
          <w:t>toutes les alarmes</w:t>
        </w:r>
      </w:ins>
      <w:r w:rsidRPr="0E197015" w:rsidR="00A61C22">
        <w:rPr>
          <w:lang w:val="fr-FR"/>
          <w:rPrChange w:author="Philippe Cornichet" w:date="2021-08-12T15:19:00Z" w:id="969072138"/>
        </w:rPr>
        <w:t xml:space="preserve"> pendant cette période.</w:t>
      </w:r>
    </w:p>
    <w:p w:rsidRPr="00A61C22" w:rsidR="00383E43" w:rsidRDefault="00A61C22" w14:paraId="0AC59DAE" w14:textId="77777777">
      <w:pPr>
        <w:pStyle w:val="Heading3"/>
        <w:rPr>
          <w:lang w:val="fr-FR"/>
          <w:rPrChange w:author="Philippe Cornichet" w:date="2021-08-12T15:19:00Z" w:id="3923">
            <w:rPr/>
          </w:rPrChange>
        </w:rPr>
      </w:pPr>
      <w:bookmarkStart w:name="X1b3f3807b71325a4d2320aa2ef43c94463b1198" w:id="3924"/>
      <w:bookmarkEnd w:id="3846"/>
      <w:r w:rsidRPr="00A61C22">
        <w:rPr>
          <w:lang w:val="fr-FR"/>
          <w:rPrChange w:author="Philippe Cornichet" w:date="2021-08-12T15:19:00Z" w:id="3925">
            <w:rPr/>
          </w:rPrChange>
        </w:rPr>
        <w:t>Manipulation des structures de donnée NCCP.</w:t>
      </w:r>
    </w:p>
    <w:p w:rsidRPr="00A61C22" w:rsidR="00383E43" w:rsidRDefault="00A61C22" w14:paraId="5A3EBFBA" w14:textId="7DF501B2">
      <w:pPr>
        <w:pStyle w:val="FirstParagraph"/>
        <w:rPr>
          <w:lang w:val="fr-FR"/>
          <w:rPrChange w:author="Philippe Cornichet" w:date="2021-08-12T15:19:00Z" w:id="386622368">
            <w:rPr/>
          </w:rPrChange>
        </w:rPr>
      </w:pPr>
      <w:r w:rsidRPr="0E197015" w:rsidR="00A61C22">
        <w:rPr>
          <w:lang w:val="fr-FR"/>
          <w:rPrChange w:author="Philippe Cornichet" w:date="2021-08-12T15:19:00Z" w:id="1282017630"/>
        </w:rPr>
        <w:t xml:space="preserve">Tout d’abord, pour pouvoir récupérer chaque paramètre séparément par </w:t>
      </w:r>
      <w:proofErr w:type="spellStart"/>
      <w:r w:rsidRPr="0E197015" w:rsidR="00A61C22">
        <w:rPr>
          <w:lang w:val="fr-FR"/>
          <w:rPrChange w:author="Philippe Cornichet" w:date="2021-08-12T15:19:00Z" w:id="513039329"/>
        </w:rPr>
        <w:t>addons</w:t>
      </w:r>
      <w:proofErr w:type="spellEnd"/>
      <w:r w:rsidRPr="0E197015" w:rsidR="00A61C22">
        <w:rPr>
          <w:lang w:val="fr-FR"/>
          <w:rPrChange w:author="Philippe Cornichet" w:date="2021-08-12T15:19:00Z" w:id="906034578"/>
        </w:rPr>
        <w:t xml:space="preserve"> dans </w:t>
      </w:r>
      <w:ins w:author="Tien Thanh Le" w:date="2021-08-13T13:59:14.849Z" w:id="1667681076">
        <w:r w:rsidRPr="0E197015" w:rsidR="21C9EACC">
          <w:rPr>
            <w:lang w:val="fr-FR"/>
          </w:rPr>
          <w:t>N</w:t>
        </w:r>
      </w:ins>
      <w:del w:author="Tien Thanh Le" w:date="2021-08-13T13:59:14.408Z" w:id="610130770">
        <w:r w:rsidRPr="0E197015" w:rsidDel="00A61C22">
          <w:rPr>
            <w:lang w:val="fr-FR"/>
            <w:rPrChange w:author="Philippe Cornichet" w:date="2021-08-12T15:19:00Z" w:id="115395074"/>
          </w:rPr>
          <w:delText>n</w:delText>
        </w:r>
      </w:del>
      <w:r w:rsidRPr="0E197015" w:rsidR="00A61C22">
        <w:rPr>
          <w:lang w:val="fr-FR"/>
          <w:rPrChange w:author="Philippe Cornichet" w:date="2021-08-12T15:19:00Z" w:id="24252041"/>
        </w:rPr>
        <w:t>ode</w:t>
      </w:r>
      <w:ins w:author="Tien Thanh Le" w:date="2021-08-13T13:59:17.536Z" w:id="775923237">
        <w:r w:rsidRPr="0E197015" w:rsidR="0EE9B074">
          <w:rPr>
            <w:lang w:val="fr-FR"/>
          </w:rPr>
          <w:t>J</w:t>
        </w:r>
      </w:ins>
      <w:del w:author="Tien Thanh Le" w:date="2021-08-13T13:59:16.368Z" w:id="1589524721">
        <w:r w:rsidRPr="0E197015" w:rsidDel="00A61C22">
          <w:rPr>
            <w:lang w:val="fr-FR"/>
            <w:rPrChange w:author="Philippe Cornichet" w:date="2021-08-12T15:19:00Z" w:id="2126833211"/>
          </w:rPr>
          <w:delText>j</w:delText>
        </w:r>
      </w:del>
      <w:r w:rsidRPr="0E197015" w:rsidR="00A61C22">
        <w:rPr>
          <w:lang w:val="fr-FR"/>
          <w:rPrChange w:author="Philippe Cornichet" w:date="2021-08-12T15:19:00Z" w:id="331672639"/>
        </w:rPr>
        <w:t xml:space="preserve">s, nous devons créer une classe abstraite qui inclut des méthodes virtuelles et fonction comme une interface pour accéder aux autres classes. Dans chaque méthode de cette classe, nous passerons une clé, cette clé correspond au ce que nous devons mapper par envoyer un pointeur sur </w:t>
      </w:r>
      <w:proofErr w:type="spellStart"/>
      <w:r w:rsidRPr="0E197015" w:rsidR="00A61C22">
        <w:rPr>
          <w:lang w:val="fr-FR"/>
          <w:rPrChange w:author="Philippe Cornichet" w:date="2021-08-12T15:19:00Z" w:id="341735832"/>
        </w:rPr>
        <w:t>l’object</w:t>
      </w:r>
      <w:proofErr w:type="spellEnd"/>
      <w:r w:rsidRPr="0E197015" w:rsidR="00A61C22">
        <w:rPr>
          <w:lang w:val="fr-FR"/>
          <w:rPrChange w:author="Philippe Cornichet" w:date="2021-08-12T15:19:00Z" w:id="1154898362"/>
        </w:rPr>
        <w:t xml:space="preserve"> qui nous intéresse et dans l’argument restant, nous passerons les données d’entrée.</w:t>
      </w:r>
    </w:p>
    <w:p w:rsidRPr="00A61C22" w:rsidR="00383E43" w:rsidRDefault="00A61C22" w14:paraId="344E2028" w14:textId="77777777">
      <w:pPr>
        <w:pStyle w:val="CaptionedFigure"/>
        <w:rPr>
          <w:lang w:val="fr-FR"/>
          <w:rPrChange w:author="Philippe Cornichet" w:date="2021-08-12T15:19:00Z" w:id="3928">
            <w:rPr/>
          </w:rPrChange>
        </w:rPr>
      </w:pPr>
      <w:r w:rsidRPr="00A61C22">
        <w:rPr>
          <w:noProof/>
          <w:lang w:val="fr-FR"/>
          <w:rPrChange w:author="Philippe Cornichet" w:date="2021-08-12T15:19:00Z" w:id="3929">
            <w:rPr>
              <w:noProof/>
            </w:rPr>
          </w:rPrChange>
        </w:rPr>
        <w:drawing>
          <wp:inline distT="0" distB="0" distL="0" distR="0" wp14:anchorId="3EAFEB9F" wp14:editId="7DEF0721">
            <wp:extent cx="4740428" cy="2159999"/>
            <wp:effectExtent l="0" t="0" r="0" b="0"/>
            <wp:docPr id="37" name="Picture" descr="Génération de paires de clés dans un projet node.js"/>
            <wp:cNvGraphicFramePr/>
            <a:graphic xmlns:a="http://schemas.openxmlformats.org/drawingml/2006/main">
              <a:graphicData uri="http://schemas.openxmlformats.org/drawingml/2006/picture">
                <pic:pic xmlns:pic="http://schemas.openxmlformats.org/drawingml/2006/picture">
                  <pic:nvPicPr>
                    <pic:cNvPr id="0" name="Picture" descr="img/CP9000/manipuler NCCP.png"/>
                    <pic:cNvPicPr>
                      <a:picLocks noChangeAspect="1" noChangeArrowheads="1"/>
                    </pic:cNvPicPr>
                  </pic:nvPicPr>
                  <pic:blipFill>
                    <a:blip r:embed="rId43"/>
                    <a:stretch>
                      <a:fillRect/>
                    </a:stretch>
                  </pic:blipFill>
                  <pic:spPr bwMode="auto">
                    <a:xfrm>
                      <a:off x="0" y="0"/>
                      <a:ext cx="4740428" cy="2159999"/>
                    </a:xfrm>
                    <a:prstGeom prst="rect">
                      <a:avLst/>
                    </a:prstGeom>
                    <a:noFill/>
                    <a:ln w="9525">
                      <a:noFill/>
                      <a:headEnd/>
                      <a:tailEnd/>
                    </a:ln>
                  </pic:spPr>
                </pic:pic>
              </a:graphicData>
            </a:graphic>
          </wp:inline>
        </w:drawing>
      </w:r>
    </w:p>
    <w:p w:rsidRPr="00A61C22" w:rsidR="00383E43" w:rsidRDefault="00A61C22" w14:paraId="3434735A" w14:textId="77777777">
      <w:pPr>
        <w:pStyle w:val="ImageCaption"/>
        <w:rPr>
          <w:lang w:val="fr-FR"/>
          <w:rPrChange w:author="Philippe Cornichet" w:date="2021-08-12T15:19:00Z" w:id="3930">
            <w:rPr/>
          </w:rPrChange>
        </w:rPr>
      </w:pPr>
      <w:bookmarkStart w:name="fig30" w:id="3931"/>
      <w:r w:rsidRPr="00A61C22">
        <w:rPr>
          <w:lang w:val="fr-FR"/>
          <w:rPrChange w:author="Philippe Cornichet" w:date="2021-08-12T15:19:00Z" w:id="3932">
            <w:rPr/>
          </w:rPrChange>
        </w:rPr>
        <w:t>Figure </w:t>
      </w:r>
      <w:r w:rsidRPr="00A61C22">
        <w:rPr>
          <w:lang w:val="fr-FR"/>
          <w:rPrChange w:author="Philippe Cornichet" w:date="2021-08-12T15:19:00Z" w:id="3933">
            <w:rPr/>
          </w:rPrChange>
        </w:rPr>
        <w:fldChar w:fldCharType="begin"/>
      </w:r>
      <w:r w:rsidRPr="00A61C22">
        <w:rPr>
          <w:lang w:val="fr-FR"/>
          <w:rPrChange w:author="Philippe Cornichet" w:date="2021-08-12T15:19:00Z" w:id="3934">
            <w:rPr/>
          </w:rPrChange>
        </w:rPr>
        <w:instrText xml:space="preserve">SEQ Figure \* ARABIC </w:instrText>
      </w:r>
      <w:r w:rsidRPr="00A61C22">
        <w:rPr>
          <w:lang w:val="fr-FR"/>
          <w:rPrChange w:author="Philippe Cornichet" w:date="2021-08-12T15:19:00Z" w:id="3935">
            <w:rPr/>
          </w:rPrChange>
        </w:rPr>
        <w:fldChar w:fldCharType="separate"/>
      </w:r>
      <w:r w:rsidRPr="00A61C22">
        <w:rPr>
          <w:lang w:val="fr-FR"/>
          <w:rPrChange w:author="Philippe Cornichet" w:date="2021-08-12T15:19:00Z" w:id="3936">
            <w:rPr/>
          </w:rPrChange>
        </w:rPr>
        <w:t>30</w:t>
      </w:r>
      <w:r w:rsidRPr="00A61C22">
        <w:rPr>
          <w:lang w:val="fr-FR"/>
          <w:rPrChange w:author="Philippe Cornichet" w:date="2021-08-12T15:19:00Z" w:id="3937">
            <w:rPr/>
          </w:rPrChange>
        </w:rPr>
        <w:fldChar w:fldCharType="end"/>
      </w:r>
      <w:r w:rsidRPr="00A61C22">
        <w:rPr>
          <w:lang w:val="fr-FR"/>
          <w:rPrChange w:author="Philippe Cornichet" w:date="2021-08-12T15:19:00Z" w:id="3938">
            <w:rPr/>
          </w:rPrChange>
        </w:rPr>
        <w:t xml:space="preserve">: </w:t>
      </w:r>
      <w:bookmarkEnd w:id="3931"/>
      <w:r w:rsidRPr="00A61C22">
        <w:rPr>
          <w:lang w:val="fr-FR"/>
          <w:rPrChange w:author="Philippe Cornichet" w:date="2021-08-12T15:19:00Z" w:id="3939">
            <w:rPr/>
          </w:rPrChange>
        </w:rPr>
        <w:t>Génération de paires de clés dans un projet node.js</w:t>
      </w:r>
    </w:p>
    <w:p w:rsidRPr="00A61C22" w:rsidR="00383E43" w:rsidRDefault="00A61C22" w14:paraId="5B3A0ED9" w14:textId="5202177A">
      <w:pPr>
        <w:pStyle w:val="BodyText"/>
        <w:rPr>
          <w:lang w:val="fr-FR"/>
          <w:rPrChange w:author="Philippe Cornichet" w:date="2021-08-12T15:19:00Z" w:id="823667492">
            <w:rPr/>
          </w:rPrChange>
        </w:rPr>
      </w:pPr>
      <w:r w:rsidRPr="0E197015" w:rsidR="00A61C22">
        <w:rPr>
          <w:lang w:val="fr-FR"/>
          <w:rPrChange w:author="Philippe Cornichet" w:date="2021-08-12T15:19:00Z" w:id="1151618701"/>
        </w:rPr>
        <w:t xml:space="preserve">De la part de la classe </w:t>
      </w:r>
      <w:proofErr w:type="spellStart"/>
      <w:r w:rsidRPr="0E197015" w:rsidR="00A61C22">
        <w:rPr>
          <w:lang w:val="fr-FR"/>
          <w:rPrChange w:author="Philippe Cornichet" w:date="2021-08-12T15:19:00Z" w:id="694768479"/>
        </w:rPr>
        <w:t>CNccpData</w:t>
      </w:r>
      <w:proofErr w:type="spellEnd"/>
      <w:r w:rsidRPr="0E197015" w:rsidR="00A61C22">
        <w:rPr>
          <w:lang w:val="fr-FR"/>
          <w:rPrChange w:author="Philippe Cornichet" w:date="2021-08-12T15:19:00Z" w:id="1694651750"/>
        </w:rPr>
        <w:t xml:space="preserve">, il y aura 2 méthodes </w:t>
      </w:r>
      <w:proofErr w:type="spellStart"/>
      <w:r w:rsidRPr="0E197015" w:rsidR="00A61C22">
        <w:rPr>
          <w:lang w:val="fr-FR"/>
          <w:rPrChange w:author="Philippe Cornichet" w:date="2021-08-12T15:19:00Z" w:id="1510525740"/>
        </w:rPr>
        <w:t>SetData</w:t>
      </w:r>
      <w:proofErr w:type="spellEnd"/>
      <w:r w:rsidRPr="0E197015" w:rsidR="00A61C22">
        <w:rPr>
          <w:lang w:val="fr-FR"/>
          <w:rPrChange w:author="Philippe Cornichet" w:date="2021-08-12T15:19:00Z" w:id="1147350327"/>
        </w:rPr>
        <w:t xml:space="preserve"> et </w:t>
      </w:r>
      <w:proofErr w:type="spellStart"/>
      <w:r w:rsidRPr="0E197015" w:rsidR="00A61C22">
        <w:rPr>
          <w:lang w:val="fr-FR"/>
          <w:rPrChange w:author="Philippe Cornichet" w:date="2021-08-12T15:19:00Z" w:id="1584388580"/>
        </w:rPr>
        <w:t>GetData</w:t>
      </w:r>
      <w:proofErr w:type="spellEnd"/>
      <w:r w:rsidRPr="0E197015" w:rsidR="00A61C22">
        <w:rPr>
          <w:lang w:val="fr-FR"/>
          <w:rPrChange w:author="Philippe Cornichet" w:date="2021-08-12T15:19:00Z" w:id="117854479"/>
        </w:rPr>
        <w:t xml:space="preserve"> et il va rappel automatiquement les méthodes </w:t>
      </w:r>
      <w:del w:author="Tien Thanh Le" w:date="2021-08-13T13:59:22.64Z" w:id="790065166">
        <w:r w:rsidRPr="0E197015" w:rsidDel="00A61C22">
          <w:rPr>
            <w:lang w:val="fr-FR"/>
            <w:rPrChange w:author="Philippe Cornichet" w:date="2021-08-12T15:19:00Z" w:id="1400445991"/>
          </w:rPr>
          <w:delText>polymorphismées</w:delText>
        </w:r>
      </w:del>
      <w:ins w:author="Tien Thanh Le" w:date="2021-08-13T13:59:22.643Z" w:id="309400492">
        <w:r w:rsidRPr="0E197015" w:rsidR="2C6C2B1B">
          <w:rPr>
            <w:lang w:val="fr-FR"/>
          </w:rPr>
          <w:t>polymorphismes</w:t>
        </w:r>
      </w:ins>
      <w:r w:rsidRPr="0E197015" w:rsidR="00A61C22">
        <w:rPr>
          <w:lang w:val="fr-FR"/>
          <w:rPrChange w:author="Philippe Cornichet" w:date="2021-08-12T15:19:00Z" w:id="1995913058"/>
        </w:rPr>
        <w:t xml:space="preserve"> correspondantes.</w:t>
      </w:r>
    </w:p>
    <w:p w:rsidRPr="00A61C22" w:rsidR="00383E43" w:rsidRDefault="00A61C22" w14:paraId="5D587BCA" w14:textId="77777777">
      <w:pPr>
        <w:pStyle w:val="SourceCode"/>
        <w:rPr>
          <w:lang w:val="fr-FR"/>
          <w:rPrChange w:author="Philippe Cornichet" w:date="2021-08-12T15:19:00Z" w:id="3942">
            <w:rPr/>
          </w:rPrChange>
        </w:rPr>
      </w:pPr>
      <w:r w:rsidRPr="00A61C22">
        <w:rPr>
          <w:rStyle w:val="VerbatimChar"/>
          <w:lang w:val="fr-FR"/>
          <w:rPrChange w:author="Philippe Cornichet" w:date="2021-08-12T15:19:00Z" w:id="3943">
            <w:rPr>
              <w:rStyle w:val="VerbatimChar"/>
            </w:rPr>
          </w:rPrChange>
        </w:rPr>
        <w:lastRenderedPageBreak/>
        <w:t xml:space="preserve"> [</w:t>
      </w:r>
      <w:proofErr w:type="gramStart"/>
      <w:r w:rsidRPr="00A61C22">
        <w:rPr>
          <w:rStyle w:val="VerbatimChar"/>
          <w:lang w:val="fr-FR"/>
          <w:rPrChange w:author="Philippe Cornichet" w:date="2021-08-12T15:19:00Z" w:id="3944">
            <w:rPr>
              <w:rStyle w:val="VerbatimChar"/>
            </w:rPr>
          </w:rPrChange>
        </w:rPr>
        <w:t>language</w:t>
      </w:r>
      <w:proofErr w:type="gramEnd"/>
      <w:r w:rsidRPr="00A61C22">
        <w:rPr>
          <w:rStyle w:val="VerbatimChar"/>
          <w:lang w:val="fr-FR"/>
          <w:rPrChange w:author="Philippe Cornichet" w:date="2021-08-12T15:19:00Z" w:id="3945">
            <w:rPr>
              <w:rStyle w:val="VerbatimChar"/>
            </w:rPr>
          </w:rPrChange>
        </w:rPr>
        <w:t>=C++]</w:t>
      </w:r>
      <w:r w:rsidRPr="00A61C22">
        <w:rPr>
          <w:lang w:val="fr-FR"/>
          <w:rPrChange w:author="Philippe Cornichet" w:date="2021-08-12T15:19:00Z" w:id="3946">
            <w:rPr/>
          </w:rPrChange>
        </w:rPr>
        <w:br/>
      </w:r>
      <w:r w:rsidRPr="00A61C22">
        <w:rPr>
          <w:rStyle w:val="VerbatimChar"/>
          <w:lang w:val="fr-FR"/>
          <w:rPrChange w:author="Philippe Cornichet" w:date="2021-08-12T15:19:00Z" w:id="3947">
            <w:rPr>
              <w:rStyle w:val="VerbatimChar"/>
            </w:rPr>
          </w:rPrChange>
        </w:rPr>
        <w:t>class CNccpData</w:t>
      </w:r>
      <w:r w:rsidRPr="00A61C22">
        <w:rPr>
          <w:lang w:val="fr-FR"/>
          <w:rPrChange w:author="Philippe Cornichet" w:date="2021-08-12T15:19:00Z" w:id="3948">
            <w:rPr/>
          </w:rPrChange>
        </w:rPr>
        <w:br/>
      </w:r>
      <w:r w:rsidRPr="00A61C22">
        <w:rPr>
          <w:rStyle w:val="VerbatimChar"/>
          <w:lang w:val="fr-FR"/>
          <w:rPrChange w:author="Philippe Cornichet" w:date="2021-08-12T15:19:00Z" w:id="3949">
            <w:rPr>
              <w:rStyle w:val="VerbatimChar"/>
            </w:rPr>
          </w:rPrChange>
        </w:rPr>
        <w:t>{</w:t>
      </w:r>
      <w:r w:rsidRPr="00A61C22">
        <w:rPr>
          <w:lang w:val="fr-FR"/>
          <w:rPrChange w:author="Philippe Cornichet" w:date="2021-08-12T15:19:00Z" w:id="3950">
            <w:rPr/>
          </w:rPrChange>
        </w:rPr>
        <w:br/>
      </w:r>
      <w:r w:rsidRPr="00A61C22">
        <w:rPr>
          <w:rStyle w:val="VerbatimChar"/>
          <w:lang w:val="fr-FR"/>
          <w:rPrChange w:author="Philippe Cornichet" w:date="2021-08-12T15:19:00Z" w:id="3951">
            <w:rPr>
              <w:rStyle w:val="VerbatimChar"/>
            </w:rPr>
          </w:rPrChange>
        </w:rPr>
        <w:t>public:</w:t>
      </w:r>
      <w:r w:rsidRPr="00A61C22">
        <w:rPr>
          <w:lang w:val="fr-FR"/>
          <w:rPrChange w:author="Philippe Cornichet" w:date="2021-08-12T15:19:00Z" w:id="3952">
            <w:rPr/>
          </w:rPrChange>
        </w:rPr>
        <w:br/>
      </w:r>
      <w:r w:rsidRPr="00A61C22">
        <w:rPr>
          <w:rStyle w:val="VerbatimChar"/>
          <w:lang w:val="fr-FR"/>
          <w:rPrChange w:author="Philippe Cornichet" w:date="2021-08-12T15:19:00Z" w:id="3953">
            <w:rPr>
              <w:rStyle w:val="VerbatimChar"/>
            </w:rPr>
          </w:rPrChange>
        </w:rPr>
        <w:t xml:space="preserve">    void init();</w:t>
      </w:r>
      <w:r w:rsidRPr="00A61C22">
        <w:rPr>
          <w:lang w:val="fr-FR"/>
          <w:rPrChange w:author="Philippe Cornichet" w:date="2021-08-12T15:19:00Z" w:id="3954">
            <w:rPr/>
          </w:rPrChange>
        </w:rPr>
        <w:br/>
      </w:r>
      <w:r w:rsidRPr="00A61C22">
        <w:rPr>
          <w:rStyle w:val="VerbatimChar"/>
          <w:lang w:val="fr-FR"/>
          <w:rPrChange w:author="Philippe Cornichet" w:date="2021-08-12T15:19:00Z" w:id="3955">
            <w:rPr>
              <w:rStyle w:val="VerbatimChar"/>
            </w:rPr>
          </w:rPrChange>
        </w:rPr>
        <w:t xml:space="preserve">    virtual int getdata(const unsigned int, std::string[]);</w:t>
      </w:r>
      <w:r w:rsidRPr="00A61C22">
        <w:rPr>
          <w:lang w:val="fr-FR"/>
          <w:rPrChange w:author="Philippe Cornichet" w:date="2021-08-12T15:19:00Z" w:id="3956">
            <w:rPr/>
          </w:rPrChange>
        </w:rPr>
        <w:br/>
      </w:r>
      <w:r w:rsidRPr="00A61C22">
        <w:rPr>
          <w:rStyle w:val="VerbatimChar"/>
          <w:lang w:val="fr-FR"/>
          <w:rPrChange w:author="Philippe Cornichet" w:date="2021-08-12T15:19:00Z" w:id="3957">
            <w:rPr>
              <w:rStyle w:val="VerbatimChar"/>
            </w:rPr>
          </w:rPrChange>
        </w:rPr>
        <w:t xml:space="preserve">    virtual int setdata(const unsigned int, const std::string[]);</w:t>
      </w:r>
      <w:r w:rsidRPr="00A61C22">
        <w:rPr>
          <w:lang w:val="fr-FR"/>
          <w:rPrChange w:author="Philippe Cornichet" w:date="2021-08-12T15:19:00Z" w:id="3958">
            <w:rPr/>
          </w:rPrChange>
        </w:rPr>
        <w:br/>
      </w:r>
      <w:r w:rsidRPr="00A61C22">
        <w:rPr>
          <w:rStyle w:val="VerbatimChar"/>
          <w:lang w:val="fr-FR"/>
          <w:rPrChange w:author="Philippe Cornichet" w:date="2021-08-12T15:19:00Z" w:id="3959">
            <w:rPr>
              <w:rStyle w:val="VerbatimChar"/>
            </w:rPr>
          </w:rPrChange>
        </w:rPr>
        <w:t>};</w:t>
      </w:r>
    </w:p>
    <w:p w:rsidRPr="00A61C22" w:rsidR="00383E43" w:rsidRDefault="00A61C22" w14:paraId="2691CFDF" w14:textId="77777777">
      <w:pPr>
        <w:pStyle w:val="Heading3"/>
        <w:rPr>
          <w:lang w:val="fr-FR"/>
          <w:rPrChange w:author="Philippe Cornichet" w:date="2021-08-12T15:19:00Z" w:id="3960">
            <w:rPr/>
          </w:rPrChange>
        </w:rPr>
      </w:pPr>
      <w:bookmarkStart w:name="X5d23a2fe200e2259f5ef0a58f3deda93f791229" w:id="3961"/>
      <w:bookmarkEnd w:id="3924"/>
      <w:r w:rsidRPr="00A61C22">
        <w:rPr>
          <w:lang w:val="fr-FR"/>
          <w:rPrChange w:author="Philippe Cornichet" w:date="2021-08-12T15:19:00Z" w:id="3962">
            <w:rPr/>
          </w:rPrChange>
        </w:rPr>
        <w:t>GET/SET adresse IP et port UDP source en SMPTE2022-6</w:t>
      </w:r>
    </w:p>
    <w:p w:rsidRPr="00A61C22" w:rsidR="00383E43" w:rsidRDefault="00A61C22" w14:paraId="42E06F89" w14:textId="77777777">
      <w:pPr>
        <w:pStyle w:val="Heading4"/>
        <w:rPr>
          <w:lang w:val="fr-FR"/>
          <w:rPrChange w:author="Philippe Cornichet" w:date="2021-08-12T15:19:00Z" w:id="3963">
            <w:rPr/>
          </w:rPrChange>
        </w:rPr>
      </w:pPr>
      <w:bookmarkStart w:name="implémentation-de-classe-cnccp_data" w:id="3964"/>
      <w:r w:rsidRPr="00A61C22">
        <w:rPr>
          <w:lang w:val="fr-FR"/>
          <w:rPrChange w:author="Philippe Cornichet" w:date="2021-08-12T15:19:00Z" w:id="3965">
            <w:rPr/>
          </w:rPrChange>
        </w:rPr>
        <w:t>Implémentation de classe CNCCP_Data</w:t>
      </w:r>
    </w:p>
    <w:p w:rsidRPr="00A61C22" w:rsidR="00383E43" w:rsidRDefault="00A61C22" w14:paraId="3723A639" w14:textId="77777777">
      <w:pPr>
        <w:pStyle w:val="FirstParagraph"/>
        <w:rPr>
          <w:lang w:val="fr-FR"/>
          <w:rPrChange w:author="Philippe Cornichet" w:date="2021-08-12T15:19:00Z" w:id="3966">
            <w:rPr/>
          </w:rPrChange>
        </w:rPr>
      </w:pPr>
      <w:r w:rsidRPr="00A61C22">
        <w:rPr>
          <w:lang w:val="fr-FR"/>
          <w:rPrChange w:author="Philippe Cornichet" w:date="2021-08-12T15:19:00Z" w:id="3967">
            <w:rPr/>
          </w:rPrChange>
        </w:rPr>
        <w:t>Dans le système hérité du CP9000, les informations sont stockées sous forme de tableau. Et avec ces deux tableaux t_NCCP_stream et t_NCCP_logo que nous devons faire GET et SET, nous pouvons observer qu’ils partagent une structure similaire. Pour cette raison, je vais décrire comment je le fais avec t_NCCP_stream, avec t_NCCP_logo l’application est la même.</w:t>
      </w:r>
    </w:p>
    <w:p w:rsidRPr="00A61C22" w:rsidR="00383E43" w:rsidRDefault="00A61C22" w14:paraId="6DACAF2C" w14:textId="77777777">
      <w:pPr>
        <w:pStyle w:val="SourceCode"/>
        <w:rPr>
          <w:lang w:val="fr-FR"/>
          <w:rPrChange w:author="Philippe Cornichet" w:date="2021-08-12T15:19:00Z" w:id="3968">
            <w:rPr/>
          </w:rPrChange>
        </w:rPr>
      </w:pPr>
      <w:proofErr w:type="gramStart"/>
      <w:r w:rsidRPr="00A61C22">
        <w:rPr>
          <w:rStyle w:val="NormalTok"/>
          <w:lang w:val="fr-FR"/>
          <w:rPrChange w:author="Philippe Cornichet" w:date="2021-08-12T15:19:00Z" w:id="3969">
            <w:rPr>
              <w:rStyle w:val="NormalTok"/>
            </w:rPr>
          </w:rPrChange>
        </w:rPr>
        <w:t>typedef</w:t>
      </w:r>
      <w:proofErr w:type="gramEnd"/>
      <w:r w:rsidRPr="00A61C22">
        <w:rPr>
          <w:rStyle w:val="NormalTok"/>
          <w:lang w:val="fr-FR"/>
          <w:rPrChange w:author="Philippe Cornichet" w:date="2021-08-12T15:19:00Z" w:id="3970">
            <w:rPr>
              <w:rStyle w:val="NormalTok"/>
            </w:rPr>
          </w:rPrChange>
        </w:rPr>
        <w:t xml:space="preserve"> struct</w:t>
      </w:r>
      <w:r w:rsidRPr="00A61C22">
        <w:rPr>
          <w:lang w:val="fr-FR"/>
          <w:rPrChange w:author="Philippe Cornichet" w:date="2021-08-12T15:19:00Z" w:id="3971">
            <w:rPr/>
          </w:rPrChange>
        </w:rPr>
        <w:br/>
      </w:r>
      <w:r w:rsidRPr="00A61C22">
        <w:rPr>
          <w:rStyle w:val="NormalTok"/>
          <w:lang w:val="fr-FR"/>
          <w:rPrChange w:author="Philippe Cornichet" w:date="2021-08-12T15:19:00Z" w:id="3972">
            <w:rPr>
              <w:rStyle w:val="NormalTok"/>
            </w:rPr>
          </w:rPrChange>
        </w:rPr>
        <w:t>{</w:t>
      </w:r>
      <w:r w:rsidRPr="00A61C22">
        <w:rPr>
          <w:lang w:val="fr-FR"/>
          <w:rPrChange w:author="Philippe Cornichet" w:date="2021-08-12T15:19:00Z" w:id="3973">
            <w:rPr/>
          </w:rPrChange>
        </w:rPr>
        <w:br/>
      </w:r>
      <w:r w:rsidRPr="00A61C22">
        <w:rPr>
          <w:rStyle w:val="NormalTok"/>
          <w:lang w:val="fr-FR"/>
          <w:rPrChange w:author="Philippe Cornichet" w:date="2021-08-12T15:19:00Z" w:id="3974">
            <w:rPr>
              <w:rStyle w:val="NormalTok"/>
            </w:rPr>
          </w:rPrChange>
        </w:rPr>
        <w:t xml:space="preserve">     unsigned char stream_enable;</w:t>
      </w:r>
      <w:r w:rsidRPr="00A61C22">
        <w:rPr>
          <w:lang w:val="fr-FR"/>
          <w:rPrChange w:author="Philippe Cornichet" w:date="2021-08-12T15:19:00Z" w:id="3975">
            <w:rPr/>
          </w:rPrChange>
        </w:rPr>
        <w:br/>
      </w:r>
      <w:r w:rsidRPr="00A61C22">
        <w:rPr>
          <w:rStyle w:val="NormalTok"/>
          <w:lang w:val="fr-FR"/>
          <w:rPrChange w:author="Philippe Cornichet" w:date="2021-08-12T15:19:00Z" w:id="3976">
            <w:rPr>
              <w:rStyle w:val="NormalTok"/>
            </w:rPr>
          </w:rPrChange>
        </w:rPr>
        <w:t xml:space="preserve">     uint32_t IP_subscribe_address;</w:t>
      </w:r>
      <w:r w:rsidRPr="00A61C22">
        <w:rPr>
          <w:lang w:val="fr-FR"/>
          <w:rPrChange w:author="Philippe Cornichet" w:date="2021-08-12T15:19:00Z" w:id="3977">
            <w:rPr/>
          </w:rPrChange>
        </w:rPr>
        <w:br/>
      </w:r>
      <w:r w:rsidRPr="00A61C22">
        <w:rPr>
          <w:rStyle w:val="NormalTok"/>
          <w:lang w:val="fr-FR"/>
          <w:rPrChange w:author="Philippe Cornichet" w:date="2021-08-12T15:19:00Z" w:id="3978">
            <w:rPr>
              <w:rStyle w:val="NormalTok"/>
            </w:rPr>
          </w:rPrChange>
        </w:rPr>
        <w:t xml:space="preserve">     unsigned short UDP_subscribe_port;</w:t>
      </w:r>
      <w:r w:rsidRPr="00A61C22">
        <w:rPr>
          <w:lang w:val="fr-FR"/>
          <w:rPrChange w:author="Philippe Cornichet" w:date="2021-08-12T15:19:00Z" w:id="3979">
            <w:rPr/>
          </w:rPrChange>
        </w:rPr>
        <w:br/>
      </w:r>
      <w:r w:rsidRPr="00A61C22">
        <w:rPr>
          <w:rStyle w:val="NormalTok"/>
          <w:lang w:val="fr-FR"/>
          <w:rPrChange w:author="Philippe Cornichet" w:date="2021-08-12T15:19:00Z" w:id="3980">
            <w:rPr>
              <w:rStyle w:val="NormalTok"/>
            </w:rPr>
          </w:rPrChange>
        </w:rPr>
        <w:t xml:space="preserve">     uint32_t source_IP_address;</w:t>
      </w:r>
      <w:r w:rsidRPr="00A61C22">
        <w:rPr>
          <w:lang w:val="fr-FR"/>
          <w:rPrChange w:author="Philippe Cornichet" w:date="2021-08-12T15:19:00Z" w:id="3981">
            <w:rPr/>
          </w:rPrChange>
        </w:rPr>
        <w:br/>
      </w:r>
      <w:r w:rsidRPr="00A61C22">
        <w:rPr>
          <w:rStyle w:val="NormalTok"/>
          <w:lang w:val="fr-FR"/>
          <w:rPrChange w:author="Philippe Cornichet" w:date="2021-08-12T15:19:00Z" w:id="3982">
            <w:rPr>
              <w:rStyle w:val="NormalTok"/>
            </w:rPr>
          </w:rPrChange>
        </w:rPr>
        <w:t xml:space="preserve">     unsigned char FEC_enable;</w:t>
      </w:r>
      <w:r w:rsidRPr="00A61C22">
        <w:rPr>
          <w:lang w:val="fr-FR"/>
          <w:rPrChange w:author="Philippe Cornichet" w:date="2021-08-12T15:19:00Z" w:id="3983">
            <w:rPr/>
          </w:rPrChange>
        </w:rPr>
        <w:br/>
      </w:r>
      <w:r w:rsidRPr="00A61C22">
        <w:rPr>
          <w:rStyle w:val="NormalTok"/>
          <w:lang w:val="fr-FR"/>
          <w:rPrChange w:author="Philippe Cornichet" w:date="2021-08-12T15:19:00Z" w:id="3984">
            <w:rPr>
              <w:rStyle w:val="NormalTok"/>
            </w:rPr>
          </w:rPrChange>
        </w:rPr>
        <w:t xml:space="preserve">     unsigned char physical_port;</w:t>
      </w:r>
      <w:r w:rsidRPr="00A61C22">
        <w:rPr>
          <w:lang w:val="fr-FR"/>
          <w:rPrChange w:author="Philippe Cornichet" w:date="2021-08-12T15:19:00Z" w:id="3985">
            <w:rPr/>
          </w:rPrChange>
        </w:rPr>
        <w:br/>
      </w:r>
      <w:r w:rsidRPr="00A61C22">
        <w:rPr>
          <w:rStyle w:val="NormalTok"/>
          <w:lang w:val="fr-FR"/>
          <w:rPrChange w:author="Philippe Cornichet" w:date="2021-08-12T15:19:00Z" w:id="3986">
            <w:rPr>
              <w:rStyle w:val="NormalTok"/>
            </w:rPr>
          </w:rPrChange>
        </w:rPr>
        <w:t xml:space="preserve"> } t_NCCPD_stream;</w:t>
      </w:r>
    </w:p>
    <w:p w:rsidRPr="00A61C22" w:rsidR="00383E43" w:rsidRDefault="00A61C22" w14:paraId="14C91C5B" w14:textId="77777777">
      <w:pPr>
        <w:pStyle w:val="SourceCode"/>
        <w:rPr>
          <w:lang w:val="fr-FR"/>
          <w:rPrChange w:author="Philippe Cornichet" w:date="2021-08-12T15:19:00Z" w:id="3987">
            <w:rPr/>
          </w:rPrChange>
        </w:rPr>
      </w:pPr>
      <w:proofErr w:type="gramStart"/>
      <w:r w:rsidRPr="00A61C22">
        <w:rPr>
          <w:rStyle w:val="KeywordTok"/>
          <w:lang w:val="fr-FR"/>
          <w:rPrChange w:author="Philippe Cornichet" w:date="2021-08-12T15:19:00Z" w:id="3988">
            <w:rPr>
              <w:rStyle w:val="KeywordTok"/>
            </w:rPr>
          </w:rPrChange>
        </w:rPr>
        <w:t>typedef</w:t>
      </w:r>
      <w:proofErr w:type="gramEnd"/>
      <w:r w:rsidRPr="00A61C22">
        <w:rPr>
          <w:rStyle w:val="NormalTok"/>
          <w:lang w:val="fr-FR"/>
          <w:rPrChange w:author="Philippe Cornichet" w:date="2021-08-12T15:19:00Z" w:id="3989">
            <w:rPr>
              <w:rStyle w:val="NormalTok"/>
            </w:rPr>
          </w:rPrChange>
        </w:rPr>
        <w:t xml:space="preserve"> </w:t>
      </w:r>
      <w:r w:rsidRPr="00A61C22">
        <w:rPr>
          <w:rStyle w:val="KeywordTok"/>
          <w:lang w:val="fr-FR"/>
          <w:rPrChange w:author="Philippe Cornichet" w:date="2021-08-12T15:19:00Z" w:id="3990">
            <w:rPr>
              <w:rStyle w:val="KeywordTok"/>
            </w:rPr>
          </w:rPrChange>
        </w:rPr>
        <w:t>struct</w:t>
      </w:r>
      <w:r w:rsidRPr="00A61C22">
        <w:rPr>
          <w:lang w:val="fr-FR"/>
          <w:rPrChange w:author="Philippe Cornichet" w:date="2021-08-12T15:19:00Z" w:id="3991">
            <w:rPr/>
          </w:rPrChange>
        </w:rPr>
        <w:br/>
      </w:r>
      <w:r w:rsidRPr="00A61C22">
        <w:rPr>
          <w:rStyle w:val="OperatorTok"/>
          <w:lang w:val="fr-FR"/>
          <w:rPrChange w:author="Philippe Cornichet" w:date="2021-08-12T15:19:00Z" w:id="3992">
            <w:rPr>
              <w:rStyle w:val="OperatorTok"/>
            </w:rPr>
          </w:rPrChange>
        </w:rPr>
        <w:t>{</w:t>
      </w:r>
      <w:r w:rsidRPr="00A61C22">
        <w:rPr>
          <w:lang w:val="fr-FR"/>
          <w:rPrChange w:author="Philippe Cornichet" w:date="2021-08-12T15:19:00Z" w:id="3993">
            <w:rPr/>
          </w:rPrChange>
        </w:rPr>
        <w:br/>
      </w:r>
      <w:r w:rsidRPr="00A61C22">
        <w:rPr>
          <w:rStyle w:val="NormalTok"/>
          <w:lang w:val="fr-FR"/>
          <w:rPrChange w:author="Philippe Cornichet" w:date="2021-08-12T15:19:00Z" w:id="3994">
            <w:rPr>
              <w:rStyle w:val="NormalTok"/>
            </w:rPr>
          </w:rPrChange>
        </w:rPr>
        <w:t xml:space="preserve">    </w:t>
      </w:r>
      <w:r w:rsidRPr="00A61C22">
        <w:rPr>
          <w:rStyle w:val="DataTypeTok"/>
          <w:lang w:val="fr-FR"/>
          <w:rPrChange w:author="Philippe Cornichet" w:date="2021-08-12T15:19:00Z" w:id="3995">
            <w:rPr>
              <w:rStyle w:val="DataTypeTok"/>
            </w:rPr>
          </w:rPrChange>
        </w:rPr>
        <w:t>unsigned</w:t>
      </w:r>
      <w:r w:rsidRPr="00A61C22">
        <w:rPr>
          <w:rStyle w:val="NormalTok"/>
          <w:lang w:val="fr-FR"/>
          <w:rPrChange w:author="Philippe Cornichet" w:date="2021-08-12T15:19:00Z" w:id="3996">
            <w:rPr>
              <w:rStyle w:val="NormalTok"/>
            </w:rPr>
          </w:rPrChange>
        </w:rPr>
        <w:t xml:space="preserve"> </w:t>
      </w:r>
      <w:r w:rsidRPr="00A61C22">
        <w:rPr>
          <w:rStyle w:val="DataTypeTok"/>
          <w:lang w:val="fr-FR"/>
          <w:rPrChange w:author="Philippe Cornichet" w:date="2021-08-12T15:19:00Z" w:id="3997">
            <w:rPr>
              <w:rStyle w:val="DataTypeTok"/>
            </w:rPr>
          </w:rPrChange>
        </w:rPr>
        <w:t>char</w:t>
      </w:r>
      <w:r w:rsidRPr="00A61C22">
        <w:rPr>
          <w:rStyle w:val="NormalTok"/>
          <w:lang w:val="fr-FR"/>
          <w:rPrChange w:author="Philippe Cornichet" w:date="2021-08-12T15:19:00Z" w:id="3998">
            <w:rPr>
              <w:rStyle w:val="NormalTok"/>
            </w:rPr>
          </w:rPrChange>
        </w:rPr>
        <w:t xml:space="preserve"> logo_number</w:t>
      </w:r>
      <w:r w:rsidRPr="00A61C22">
        <w:rPr>
          <w:rStyle w:val="OperatorTok"/>
          <w:lang w:val="fr-FR"/>
          <w:rPrChange w:author="Philippe Cornichet" w:date="2021-08-12T15:19:00Z" w:id="3999">
            <w:rPr>
              <w:rStyle w:val="OperatorTok"/>
            </w:rPr>
          </w:rPrChange>
        </w:rPr>
        <w:t>;</w:t>
      </w:r>
      <w:r w:rsidRPr="00A61C22">
        <w:rPr>
          <w:lang w:val="fr-FR"/>
          <w:rPrChange w:author="Philippe Cornichet" w:date="2021-08-12T15:19:00Z" w:id="4000">
            <w:rPr/>
          </w:rPrChange>
        </w:rPr>
        <w:br/>
      </w:r>
      <w:r w:rsidRPr="00A61C22">
        <w:rPr>
          <w:rStyle w:val="NormalTok"/>
          <w:lang w:val="fr-FR"/>
          <w:rPrChange w:author="Philippe Cornichet" w:date="2021-08-12T15:19:00Z" w:id="4001">
            <w:rPr>
              <w:rStyle w:val="NormalTok"/>
            </w:rPr>
          </w:rPrChange>
        </w:rPr>
        <w:t xml:space="preserve">    </w:t>
      </w:r>
      <w:r w:rsidRPr="00A61C22">
        <w:rPr>
          <w:rStyle w:val="DataTypeTok"/>
          <w:lang w:val="fr-FR"/>
          <w:rPrChange w:author="Philippe Cornichet" w:date="2021-08-12T15:19:00Z" w:id="4002">
            <w:rPr>
              <w:rStyle w:val="DataTypeTok"/>
            </w:rPr>
          </w:rPrChange>
        </w:rPr>
        <w:t>unsigned</w:t>
      </w:r>
      <w:r w:rsidRPr="00A61C22">
        <w:rPr>
          <w:rStyle w:val="NormalTok"/>
          <w:lang w:val="fr-FR"/>
          <w:rPrChange w:author="Philippe Cornichet" w:date="2021-08-12T15:19:00Z" w:id="4003">
            <w:rPr>
              <w:rStyle w:val="NormalTok"/>
            </w:rPr>
          </w:rPrChange>
        </w:rPr>
        <w:t xml:space="preserve"> </w:t>
      </w:r>
      <w:r w:rsidRPr="00A61C22">
        <w:rPr>
          <w:rStyle w:val="DataTypeTok"/>
          <w:lang w:val="fr-FR"/>
          <w:rPrChange w:author="Philippe Cornichet" w:date="2021-08-12T15:19:00Z" w:id="4004">
            <w:rPr>
              <w:rStyle w:val="DataTypeTok"/>
            </w:rPr>
          </w:rPrChange>
        </w:rPr>
        <w:t>char</w:t>
      </w:r>
      <w:r w:rsidRPr="00A61C22">
        <w:rPr>
          <w:rStyle w:val="NormalTok"/>
          <w:lang w:val="fr-FR"/>
          <w:rPrChange w:author="Philippe Cornichet" w:date="2021-08-12T15:19:00Z" w:id="4005">
            <w:rPr>
              <w:rStyle w:val="NormalTok"/>
            </w:rPr>
          </w:rPrChange>
        </w:rPr>
        <w:t xml:space="preserve"> FTP_upload_enable</w:t>
      </w:r>
      <w:r w:rsidRPr="00A61C22">
        <w:rPr>
          <w:rStyle w:val="OperatorTok"/>
          <w:lang w:val="fr-FR"/>
          <w:rPrChange w:author="Philippe Cornichet" w:date="2021-08-12T15:19:00Z" w:id="4006">
            <w:rPr>
              <w:rStyle w:val="OperatorTok"/>
            </w:rPr>
          </w:rPrChange>
        </w:rPr>
        <w:t>;</w:t>
      </w:r>
      <w:r w:rsidRPr="00A61C22">
        <w:rPr>
          <w:lang w:val="fr-FR"/>
          <w:rPrChange w:author="Philippe Cornichet" w:date="2021-08-12T15:19:00Z" w:id="4007">
            <w:rPr/>
          </w:rPrChange>
        </w:rPr>
        <w:br/>
      </w:r>
      <w:r w:rsidRPr="00A61C22">
        <w:rPr>
          <w:rStyle w:val="NormalTok"/>
          <w:lang w:val="fr-FR"/>
          <w:rPrChange w:author="Philippe Cornichet" w:date="2021-08-12T15:19:00Z" w:id="4008">
            <w:rPr>
              <w:rStyle w:val="NormalTok"/>
            </w:rPr>
          </w:rPrChange>
        </w:rPr>
        <w:t xml:space="preserve">    </w:t>
      </w:r>
      <w:r w:rsidRPr="00A61C22">
        <w:rPr>
          <w:rStyle w:val="DataTypeTok"/>
          <w:lang w:val="fr-FR"/>
          <w:rPrChange w:author="Philippe Cornichet" w:date="2021-08-12T15:19:00Z" w:id="4009">
            <w:rPr>
              <w:rStyle w:val="DataTypeTok"/>
            </w:rPr>
          </w:rPrChange>
        </w:rPr>
        <w:t>char</w:t>
      </w:r>
      <w:r w:rsidRPr="00A61C22">
        <w:rPr>
          <w:rStyle w:val="NormalTok"/>
          <w:lang w:val="fr-FR"/>
          <w:rPrChange w:author="Philippe Cornichet" w:date="2021-08-12T15:19:00Z" w:id="4010">
            <w:rPr>
              <w:rStyle w:val="NormalTok"/>
            </w:rPr>
          </w:rPrChange>
        </w:rPr>
        <w:t xml:space="preserve"> logo_pathname</w:t>
      </w:r>
      <w:r w:rsidRPr="00A61C22">
        <w:rPr>
          <w:rStyle w:val="OperatorTok"/>
          <w:lang w:val="fr-FR"/>
          <w:rPrChange w:author="Philippe Cornichet" w:date="2021-08-12T15:19:00Z" w:id="4011">
            <w:rPr>
              <w:rStyle w:val="OperatorTok"/>
            </w:rPr>
          </w:rPrChange>
        </w:rPr>
        <w:t>[</w:t>
      </w:r>
      <w:r w:rsidRPr="00A61C22">
        <w:rPr>
          <w:rStyle w:val="NormalTok"/>
          <w:lang w:val="fr-FR"/>
          <w:rPrChange w:author="Philippe Cornichet" w:date="2021-08-12T15:19:00Z" w:id="4012">
            <w:rPr>
              <w:rStyle w:val="NormalTok"/>
            </w:rPr>
          </w:rPrChange>
        </w:rPr>
        <w:t xml:space="preserve">MAX_SIZE_LOGO_PATHNAME </w:t>
      </w:r>
      <w:r w:rsidRPr="00A61C22">
        <w:rPr>
          <w:rStyle w:val="OperatorTok"/>
          <w:lang w:val="fr-FR"/>
          <w:rPrChange w:author="Philippe Cornichet" w:date="2021-08-12T15:19:00Z" w:id="4013">
            <w:rPr>
              <w:rStyle w:val="OperatorTok"/>
            </w:rPr>
          </w:rPrChange>
        </w:rPr>
        <w:t>+</w:t>
      </w:r>
      <w:r w:rsidRPr="00A61C22">
        <w:rPr>
          <w:rStyle w:val="NormalTok"/>
          <w:lang w:val="fr-FR"/>
          <w:rPrChange w:author="Philippe Cornichet" w:date="2021-08-12T15:19:00Z" w:id="4014">
            <w:rPr>
              <w:rStyle w:val="NormalTok"/>
            </w:rPr>
          </w:rPrChange>
        </w:rPr>
        <w:t xml:space="preserve"> </w:t>
      </w:r>
      <w:r w:rsidRPr="00A61C22">
        <w:rPr>
          <w:rStyle w:val="DecValTok"/>
          <w:lang w:val="fr-FR"/>
          <w:rPrChange w:author="Philippe Cornichet" w:date="2021-08-12T15:19:00Z" w:id="4015">
            <w:rPr>
              <w:rStyle w:val="DecValTok"/>
            </w:rPr>
          </w:rPrChange>
        </w:rPr>
        <w:t>1</w:t>
      </w:r>
      <w:r w:rsidRPr="00A61C22">
        <w:rPr>
          <w:rStyle w:val="OperatorTok"/>
          <w:lang w:val="fr-FR"/>
          <w:rPrChange w:author="Philippe Cornichet" w:date="2021-08-12T15:19:00Z" w:id="4016">
            <w:rPr>
              <w:rStyle w:val="OperatorTok"/>
            </w:rPr>
          </w:rPrChange>
        </w:rPr>
        <w:t>];</w:t>
      </w:r>
      <w:r w:rsidRPr="00A61C22">
        <w:rPr>
          <w:lang w:val="fr-FR"/>
          <w:rPrChange w:author="Philippe Cornichet" w:date="2021-08-12T15:19:00Z" w:id="4017">
            <w:rPr/>
          </w:rPrChange>
        </w:rPr>
        <w:br/>
      </w:r>
      <w:r w:rsidRPr="00A61C22">
        <w:rPr>
          <w:rStyle w:val="NormalTok"/>
          <w:lang w:val="fr-FR"/>
          <w:rPrChange w:author="Philippe Cornichet" w:date="2021-08-12T15:19:00Z" w:id="4018">
            <w:rPr>
              <w:rStyle w:val="NormalTok"/>
            </w:rPr>
          </w:rPrChange>
        </w:rPr>
        <w:t xml:space="preserve">    </w:t>
      </w:r>
      <w:r w:rsidRPr="00A61C22">
        <w:rPr>
          <w:rStyle w:val="DataTypeTok"/>
          <w:lang w:val="fr-FR"/>
          <w:rPrChange w:author="Philippe Cornichet" w:date="2021-08-12T15:19:00Z" w:id="4019">
            <w:rPr>
              <w:rStyle w:val="DataTypeTok"/>
            </w:rPr>
          </w:rPrChange>
        </w:rPr>
        <w:t>char</w:t>
      </w:r>
      <w:r w:rsidRPr="00A61C22">
        <w:rPr>
          <w:rStyle w:val="NormalTok"/>
          <w:lang w:val="fr-FR"/>
          <w:rPrChange w:author="Philippe Cornichet" w:date="2021-08-12T15:19:00Z" w:id="4020">
            <w:rPr>
              <w:rStyle w:val="NormalTok"/>
            </w:rPr>
          </w:rPrChange>
        </w:rPr>
        <w:t xml:space="preserve"> logo_filename</w:t>
      </w:r>
      <w:r w:rsidRPr="00A61C22">
        <w:rPr>
          <w:rStyle w:val="OperatorTok"/>
          <w:lang w:val="fr-FR"/>
          <w:rPrChange w:author="Philippe Cornichet" w:date="2021-08-12T15:19:00Z" w:id="4021">
            <w:rPr>
              <w:rStyle w:val="OperatorTok"/>
            </w:rPr>
          </w:rPrChange>
        </w:rPr>
        <w:t>[</w:t>
      </w:r>
      <w:r w:rsidRPr="00A61C22">
        <w:rPr>
          <w:rStyle w:val="NormalTok"/>
          <w:lang w:val="fr-FR"/>
          <w:rPrChange w:author="Philippe Cornichet" w:date="2021-08-12T15:19:00Z" w:id="4022">
            <w:rPr>
              <w:rStyle w:val="NormalTok"/>
            </w:rPr>
          </w:rPrChange>
        </w:rPr>
        <w:t xml:space="preserve">MAX_SIZE_LOGO_FILENAME </w:t>
      </w:r>
      <w:r w:rsidRPr="00A61C22">
        <w:rPr>
          <w:rStyle w:val="OperatorTok"/>
          <w:lang w:val="fr-FR"/>
          <w:rPrChange w:author="Philippe Cornichet" w:date="2021-08-12T15:19:00Z" w:id="4023">
            <w:rPr>
              <w:rStyle w:val="OperatorTok"/>
            </w:rPr>
          </w:rPrChange>
        </w:rPr>
        <w:t>+</w:t>
      </w:r>
      <w:r w:rsidRPr="00A61C22">
        <w:rPr>
          <w:rStyle w:val="NormalTok"/>
          <w:lang w:val="fr-FR"/>
          <w:rPrChange w:author="Philippe Cornichet" w:date="2021-08-12T15:19:00Z" w:id="4024">
            <w:rPr>
              <w:rStyle w:val="NormalTok"/>
            </w:rPr>
          </w:rPrChange>
        </w:rPr>
        <w:t xml:space="preserve"> </w:t>
      </w:r>
      <w:r w:rsidRPr="00A61C22">
        <w:rPr>
          <w:rStyle w:val="DecValTok"/>
          <w:lang w:val="fr-FR"/>
          <w:rPrChange w:author="Philippe Cornichet" w:date="2021-08-12T15:19:00Z" w:id="4025">
            <w:rPr>
              <w:rStyle w:val="DecValTok"/>
            </w:rPr>
          </w:rPrChange>
        </w:rPr>
        <w:t>1</w:t>
      </w:r>
      <w:r w:rsidRPr="00A61C22">
        <w:rPr>
          <w:rStyle w:val="OperatorTok"/>
          <w:lang w:val="fr-FR"/>
          <w:rPrChange w:author="Philippe Cornichet" w:date="2021-08-12T15:19:00Z" w:id="4026">
            <w:rPr>
              <w:rStyle w:val="OperatorTok"/>
            </w:rPr>
          </w:rPrChange>
        </w:rPr>
        <w:t>];</w:t>
      </w:r>
      <w:r w:rsidRPr="00A61C22">
        <w:rPr>
          <w:lang w:val="fr-FR"/>
          <w:rPrChange w:author="Philippe Cornichet" w:date="2021-08-12T15:19:00Z" w:id="4027">
            <w:rPr/>
          </w:rPrChange>
        </w:rPr>
        <w:br/>
      </w:r>
      <w:r w:rsidRPr="00A61C22">
        <w:rPr>
          <w:rStyle w:val="OperatorTok"/>
          <w:lang w:val="fr-FR"/>
          <w:rPrChange w:author="Philippe Cornichet" w:date="2021-08-12T15:19:00Z" w:id="4028">
            <w:rPr>
              <w:rStyle w:val="OperatorTok"/>
            </w:rPr>
          </w:rPrChange>
        </w:rPr>
        <w:t>}</w:t>
      </w:r>
      <w:r w:rsidRPr="00A61C22">
        <w:rPr>
          <w:rStyle w:val="NormalTok"/>
          <w:lang w:val="fr-FR"/>
          <w:rPrChange w:author="Philippe Cornichet" w:date="2021-08-12T15:19:00Z" w:id="4029">
            <w:rPr>
              <w:rStyle w:val="NormalTok"/>
            </w:rPr>
          </w:rPrChange>
        </w:rPr>
        <w:t xml:space="preserve"> t_NCCPD_logo</w:t>
      </w:r>
      <w:r w:rsidRPr="00A61C22">
        <w:rPr>
          <w:rStyle w:val="OperatorTok"/>
          <w:lang w:val="fr-FR"/>
          <w:rPrChange w:author="Philippe Cornichet" w:date="2021-08-12T15:19:00Z" w:id="4030">
            <w:rPr>
              <w:rStyle w:val="OperatorTok"/>
            </w:rPr>
          </w:rPrChange>
        </w:rPr>
        <w:t>;</w:t>
      </w:r>
    </w:p>
    <w:p w:rsidRPr="00A61C22" w:rsidR="00383E43" w:rsidRDefault="00A61C22" w14:paraId="02517BCB" w14:textId="77777777">
      <w:pPr>
        <w:pStyle w:val="FirstParagraph"/>
        <w:rPr>
          <w:lang w:val="fr-FR"/>
          <w:rPrChange w:author="Philippe Cornichet" w:date="2021-08-12T15:19:00Z" w:id="4031">
            <w:rPr/>
          </w:rPrChange>
        </w:rPr>
      </w:pPr>
      <w:r w:rsidRPr="00A61C22">
        <w:rPr>
          <w:lang w:val="fr-FR"/>
          <w:rPrChange w:author="Philippe Cornichet" w:date="2021-08-12T15:19:00Z" w:id="4032">
            <w:rPr/>
          </w:rPrChange>
        </w:rPr>
        <w:t>Nous créons donc une classe Ipstream et implémentons les méthodes nécessaires. On les déclare dans CIpstream.h et les définir dans CIpstream.cc.</w:t>
      </w:r>
    </w:p>
    <w:p w:rsidRPr="00A61C22" w:rsidR="00383E43" w:rsidRDefault="00A61C22" w14:paraId="0B06DF16" w14:textId="77777777">
      <w:pPr>
        <w:pStyle w:val="SourceCode"/>
        <w:rPr>
          <w:lang w:val="fr-FR"/>
          <w:rPrChange w:author="Philippe Cornichet" w:date="2021-08-12T15:19:00Z" w:id="4033">
            <w:rPr/>
          </w:rPrChange>
        </w:rPr>
      </w:pPr>
      <w:proofErr w:type="gramStart"/>
      <w:r w:rsidRPr="00A61C22">
        <w:rPr>
          <w:rStyle w:val="KeywordTok"/>
          <w:lang w:val="fr-FR"/>
          <w:rPrChange w:author="Philippe Cornichet" w:date="2021-08-12T15:19:00Z" w:id="4034">
            <w:rPr>
              <w:rStyle w:val="KeywordTok"/>
            </w:rPr>
          </w:rPrChange>
        </w:rPr>
        <w:t>class</w:t>
      </w:r>
      <w:proofErr w:type="gramEnd"/>
      <w:r w:rsidRPr="00A61C22">
        <w:rPr>
          <w:rStyle w:val="NormalTok"/>
          <w:lang w:val="fr-FR"/>
          <w:rPrChange w:author="Philippe Cornichet" w:date="2021-08-12T15:19:00Z" w:id="4035">
            <w:rPr>
              <w:rStyle w:val="NormalTok"/>
            </w:rPr>
          </w:rPrChange>
        </w:rPr>
        <w:t xml:space="preserve"> CIpstream</w:t>
      </w:r>
      <w:r w:rsidRPr="00A61C22">
        <w:rPr>
          <w:lang w:val="fr-FR"/>
          <w:rPrChange w:author="Philippe Cornichet" w:date="2021-08-12T15:19:00Z" w:id="4036">
            <w:rPr/>
          </w:rPrChange>
        </w:rPr>
        <w:br/>
      </w:r>
      <w:r w:rsidRPr="00A61C22">
        <w:rPr>
          <w:rStyle w:val="OperatorTok"/>
          <w:lang w:val="fr-FR"/>
          <w:rPrChange w:author="Philippe Cornichet" w:date="2021-08-12T15:19:00Z" w:id="4037">
            <w:rPr>
              <w:rStyle w:val="OperatorTok"/>
            </w:rPr>
          </w:rPrChange>
        </w:rPr>
        <w:t>{</w:t>
      </w:r>
      <w:r w:rsidRPr="00A61C22">
        <w:rPr>
          <w:lang w:val="fr-FR"/>
          <w:rPrChange w:author="Philippe Cornichet" w:date="2021-08-12T15:19:00Z" w:id="4038">
            <w:rPr/>
          </w:rPrChange>
        </w:rPr>
        <w:br/>
      </w:r>
      <w:r w:rsidRPr="00A61C22">
        <w:rPr>
          <w:rStyle w:val="KeywordTok"/>
          <w:lang w:val="fr-FR"/>
          <w:rPrChange w:author="Philippe Cornichet" w:date="2021-08-12T15:19:00Z" w:id="4039">
            <w:rPr>
              <w:rStyle w:val="KeywordTok"/>
            </w:rPr>
          </w:rPrChange>
        </w:rPr>
        <w:t>private</w:t>
      </w:r>
      <w:r w:rsidRPr="00A61C22">
        <w:rPr>
          <w:rStyle w:val="OperatorTok"/>
          <w:lang w:val="fr-FR"/>
          <w:rPrChange w:author="Philippe Cornichet" w:date="2021-08-12T15:19:00Z" w:id="4040">
            <w:rPr>
              <w:rStyle w:val="OperatorTok"/>
            </w:rPr>
          </w:rPrChange>
        </w:rPr>
        <w:t>:</w:t>
      </w:r>
      <w:r w:rsidRPr="00A61C22">
        <w:rPr>
          <w:lang w:val="fr-FR"/>
          <w:rPrChange w:author="Philippe Cornichet" w:date="2021-08-12T15:19:00Z" w:id="4041">
            <w:rPr/>
          </w:rPrChange>
        </w:rPr>
        <w:br/>
      </w:r>
      <w:r w:rsidRPr="00A61C22">
        <w:rPr>
          <w:rStyle w:val="NormalTok"/>
          <w:lang w:val="fr-FR"/>
          <w:rPrChange w:author="Philippe Cornichet" w:date="2021-08-12T15:19:00Z" w:id="4042">
            <w:rPr>
              <w:rStyle w:val="NormalTok"/>
            </w:rPr>
          </w:rPrChange>
        </w:rPr>
        <w:t xml:space="preserve">    </w:t>
      </w:r>
      <w:r w:rsidRPr="00A61C22">
        <w:rPr>
          <w:rStyle w:val="DataTypeTok"/>
          <w:lang w:val="fr-FR"/>
          <w:rPrChange w:author="Philippe Cornichet" w:date="2021-08-12T15:19:00Z" w:id="4043">
            <w:rPr>
              <w:rStyle w:val="DataTypeTok"/>
            </w:rPr>
          </w:rPrChange>
        </w:rPr>
        <w:t>unsigned</w:t>
      </w:r>
      <w:r w:rsidRPr="00A61C22">
        <w:rPr>
          <w:rStyle w:val="NormalTok"/>
          <w:lang w:val="fr-FR"/>
          <w:rPrChange w:author="Philippe Cornichet" w:date="2021-08-12T15:19:00Z" w:id="4044">
            <w:rPr>
              <w:rStyle w:val="NormalTok"/>
            </w:rPr>
          </w:rPrChange>
        </w:rPr>
        <w:t xml:space="preserve"> </w:t>
      </w:r>
      <w:r w:rsidRPr="00A61C22">
        <w:rPr>
          <w:rStyle w:val="DataTypeTok"/>
          <w:lang w:val="fr-FR"/>
          <w:rPrChange w:author="Philippe Cornichet" w:date="2021-08-12T15:19:00Z" w:id="4045">
            <w:rPr>
              <w:rStyle w:val="DataTypeTok"/>
            </w:rPr>
          </w:rPrChange>
        </w:rPr>
        <w:t>int</w:t>
      </w:r>
      <w:r w:rsidRPr="00A61C22">
        <w:rPr>
          <w:rStyle w:val="NormalTok"/>
          <w:lang w:val="fr-FR"/>
          <w:rPrChange w:author="Philippe Cornichet" w:date="2021-08-12T15:19:00Z" w:id="4046">
            <w:rPr>
              <w:rStyle w:val="NormalTok"/>
            </w:rPr>
          </w:rPrChange>
        </w:rPr>
        <w:t xml:space="preserve"> ipstream_id</w:t>
      </w:r>
      <w:r w:rsidRPr="00A61C22">
        <w:rPr>
          <w:rStyle w:val="OperatorTok"/>
          <w:lang w:val="fr-FR"/>
          <w:rPrChange w:author="Philippe Cornichet" w:date="2021-08-12T15:19:00Z" w:id="4047">
            <w:rPr>
              <w:rStyle w:val="OperatorTok"/>
            </w:rPr>
          </w:rPrChange>
        </w:rPr>
        <w:t>;</w:t>
      </w:r>
      <w:r w:rsidRPr="00A61C22">
        <w:rPr>
          <w:lang w:val="fr-FR"/>
          <w:rPrChange w:author="Philippe Cornichet" w:date="2021-08-12T15:19:00Z" w:id="4048">
            <w:rPr/>
          </w:rPrChange>
        </w:rPr>
        <w:br/>
      </w:r>
      <w:r w:rsidRPr="00A61C22">
        <w:rPr>
          <w:rStyle w:val="NormalTok"/>
          <w:lang w:val="fr-FR"/>
          <w:rPrChange w:author="Philippe Cornichet" w:date="2021-08-12T15:19:00Z" w:id="4049">
            <w:rPr>
              <w:rStyle w:val="NormalTok"/>
            </w:rPr>
          </w:rPrChange>
        </w:rPr>
        <w:t xml:space="preserve">    t_NCCPD_stream </w:t>
      </w:r>
      <w:r w:rsidRPr="00A61C22">
        <w:rPr>
          <w:rStyle w:val="VariableTok"/>
          <w:lang w:val="fr-FR"/>
          <w:rPrChange w:author="Philippe Cornichet" w:date="2021-08-12T15:19:00Z" w:id="4050">
            <w:rPr>
              <w:rStyle w:val="VariableTok"/>
            </w:rPr>
          </w:rPrChange>
        </w:rPr>
        <w:t>m_oNCCPDstream</w:t>
      </w:r>
      <w:r w:rsidRPr="00A61C22">
        <w:rPr>
          <w:rStyle w:val="OperatorTok"/>
          <w:lang w:val="fr-FR"/>
          <w:rPrChange w:author="Philippe Cornichet" w:date="2021-08-12T15:19:00Z" w:id="4051">
            <w:rPr>
              <w:rStyle w:val="OperatorTok"/>
            </w:rPr>
          </w:rPrChange>
        </w:rPr>
        <w:t>;</w:t>
      </w:r>
      <w:r w:rsidRPr="00A61C22">
        <w:rPr>
          <w:lang w:val="fr-FR"/>
          <w:rPrChange w:author="Philippe Cornichet" w:date="2021-08-12T15:19:00Z" w:id="4052">
            <w:rPr/>
          </w:rPrChange>
        </w:rPr>
        <w:br/>
      </w:r>
      <w:r w:rsidRPr="00A61C22">
        <w:rPr>
          <w:rStyle w:val="KeywordTok"/>
          <w:lang w:val="fr-FR"/>
          <w:rPrChange w:author="Philippe Cornichet" w:date="2021-08-12T15:19:00Z" w:id="4053">
            <w:rPr>
              <w:rStyle w:val="KeywordTok"/>
            </w:rPr>
          </w:rPrChange>
        </w:rPr>
        <w:t>public</w:t>
      </w:r>
      <w:r w:rsidRPr="00A61C22">
        <w:rPr>
          <w:rStyle w:val="OperatorTok"/>
          <w:lang w:val="fr-FR"/>
          <w:rPrChange w:author="Philippe Cornichet" w:date="2021-08-12T15:19:00Z" w:id="4054">
            <w:rPr>
              <w:rStyle w:val="OperatorTok"/>
            </w:rPr>
          </w:rPrChange>
        </w:rPr>
        <w:t>:</w:t>
      </w:r>
      <w:r w:rsidRPr="00A61C22">
        <w:rPr>
          <w:lang w:val="fr-FR"/>
          <w:rPrChange w:author="Philippe Cornichet" w:date="2021-08-12T15:19:00Z" w:id="4055">
            <w:rPr/>
          </w:rPrChange>
        </w:rPr>
        <w:br/>
      </w:r>
      <w:r w:rsidRPr="00A61C22">
        <w:rPr>
          <w:rStyle w:val="NormalTok"/>
          <w:lang w:val="fr-FR"/>
          <w:rPrChange w:author="Philippe Cornichet" w:date="2021-08-12T15:19:00Z" w:id="4056">
            <w:rPr>
              <w:rStyle w:val="NormalTok"/>
            </w:rPr>
          </w:rPrChange>
        </w:rPr>
        <w:t xml:space="preserve">    CIpstream</w:t>
      </w:r>
      <w:r w:rsidRPr="00A61C22">
        <w:rPr>
          <w:rStyle w:val="OperatorTok"/>
          <w:lang w:val="fr-FR"/>
          <w:rPrChange w:author="Philippe Cornichet" w:date="2021-08-12T15:19:00Z" w:id="4057">
            <w:rPr>
              <w:rStyle w:val="OperatorTok"/>
            </w:rPr>
          </w:rPrChange>
        </w:rPr>
        <w:t>();</w:t>
      </w:r>
      <w:r w:rsidRPr="00A61C22">
        <w:rPr>
          <w:lang w:val="fr-FR"/>
          <w:rPrChange w:author="Philippe Cornichet" w:date="2021-08-12T15:19:00Z" w:id="4058">
            <w:rPr/>
          </w:rPrChange>
        </w:rPr>
        <w:br/>
      </w:r>
      <w:r w:rsidRPr="00A61C22">
        <w:rPr>
          <w:rStyle w:val="NormalTok"/>
          <w:lang w:val="fr-FR"/>
          <w:rPrChange w:author="Philippe Cornichet" w:date="2021-08-12T15:19:00Z" w:id="4059">
            <w:rPr>
              <w:rStyle w:val="NormalTok"/>
            </w:rPr>
          </w:rPrChange>
        </w:rPr>
        <w:t xml:space="preserve">    </w:t>
      </w:r>
      <w:r w:rsidRPr="00A61C22">
        <w:rPr>
          <w:rStyle w:val="OperatorTok"/>
          <w:lang w:val="fr-FR"/>
          <w:rPrChange w:author="Philippe Cornichet" w:date="2021-08-12T15:19:00Z" w:id="4060">
            <w:rPr>
              <w:rStyle w:val="OperatorTok"/>
            </w:rPr>
          </w:rPrChange>
        </w:rPr>
        <w:t>~</w:t>
      </w:r>
      <w:r w:rsidRPr="00A61C22">
        <w:rPr>
          <w:rStyle w:val="NormalTok"/>
          <w:lang w:val="fr-FR"/>
          <w:rPrChange w:author="Philippe Cornichet" w:date="2021-08-12T15:19:00Z" w:id="4061">
            <w:rPr>
              <w:rStyle w:val="NormalTok"/>
            </w:rPr>
          </w:rPrChange>
        </w:rPr>
        <w:t>CIpstream</w:t>
      </w:r>
      <w:r w:rsidRPr="00A61C22">
        <w:rPr>
          <w:rStyle w:val="OperatorTok"/>
          <w:lang w:val="fr-FR"/>
          <w:rPrChange w:author="Philippe Cornichet" w:date="2021-08-12T15:19:00Z" w:id="4062">
            <w:rPr>
              <w:rStyle w:val="OperatorTok"/>
            </w:rPr>
          </w:rPrChange>
        </w:rPr>
        <w:t>();</w:t>
      </w:r>
      <w:r w:rsidRPr="00A61C22">
        <w:rPr>
          <w:lang w:val="fr-FR"/>
          <w:rPrChange w:author="Philippe Cornichet" w:date="2021-08-12T15:19:00Z" w:id="4063">
            <w:rPr/>
          </w:rPrChange>
        </w:rPr>
        <w:br/>
      </w:r>
      <w:r w:rsidRPr="00A61C22">
        <w:rPr>
          <w:rStyle w:val="NormalTok"/>
          <w:lang w:val="fr-FR"/>
          <w:rPrChange w:author="Philippe Cornichet" w:date="2021-08-12T15:19:00Z" w:id="4064">
            <w:rPr>
              <w:rStyle w:val="NormalTok"/>
            </w:rPr>
          </w:rPrChange>
        </w:rPr>
        <w:t xml:space="preserve">    </w:t>
      </w:r>
      <w:r w:rsidRPr="00A61C22">
        <w:rPr>
          <w:rStyle w:val="AttributeTok"/>
          <w:lang w:val="fr-FR"/>
          <w:rPrChange w:author="Philippe Cornichet" w:date="2021-08-12T15:19:00Z" w:id="4065">
            <w:rPr>
              <w:rStyle w:val="AttributeTok"/>
            </w:rPr>
          </w:rPrChange>
        </w:rPr>
        <w:t>const</w:t>
      </w:r>
      <w:r w:rsidRPr="00A61C22">
        <w:rPr>
          <w:rStyle w:val="NormalTok"/>
          <w:lang w:val="fr-FR"/>
          <w:rPrChange w:author="Philippe Cornichet" w:date="2021-08-12T15:19:00Z" w:id="4066">
            <w:rPr>
              <w:rStyle w:val="NormalTok"/>
            </w:rPr>
          </w:rPrChange>
        </w:rPr>
        <w:t xml:space="preserve"> </w:t>
      </w:r>
      <w:r w:rsidRPr="00A61C22">
        <w:rPr>
          <w:rStyle w:val="DataTypeTok"/>
          <w:lang w:val="fr-FR"/>
          <w:rPrChange w:author="Philippe Cornichet" w:date="2021-08-12T15:19:00Z" w:id="4067">
            <w:rPr>
              <w:rStyle w:val="DataTypeTok"/>
            </w:rPr>
          </w:rPrChange>
        </w:rPr>
        <w:t>unsigned</w:t>
      </w:r>
      <w:r w:rsidRPr="00A61C22">
        <w:rPr>
          <w:rStyle w:val="NormalTok"/>
          <w:lang w:val="fr-FR"/>
          <w:rPrChange w:author="Philippe Cornichet" w:date="2021-08-12T15:19:00Z" w:id="4068">
            <w:rPr>
              <w:rStyle w:val="NormalTok"/>
            </w:rPr>
          </w:rPrChange>
        </w:rPr>
        <w:t xml:space="preserve"> </w:t>
      </w:r>
      <w:r w:rsidRPr="00A61C22">
        <w:rPr>
          <w:rStyle w:val="DataTypeTok"/>
          <w:lang w:val="fr-FR"/>
          <w:rPrChange w:author="Philippe Cornichet" w:date="2021-08-12T15:19:00Z" w:id="4069">
            <w:rPr>
              <w:rStyle w:val="DataTypeTok"/>
            </w:rPr>
          </w:rPrChange>
        </w:rPr>
        <w:t>char</w:t>
      </w:r>
      <w:r w:rsidRPr="00A61C22">
        <w:rPr>
          <w:rStyle w:val="NormalTok"/>
          <w:lang w:val="fr-FR"/>
          <w:rPrChange w:author="Philippe Cornichet" w:date="2021-08-12T15:19:00Z" w:id="4070">
            <w:rPr>
              <w:rStyle w:val="NormalTok"/>
            </w:rPr>
          </w:rPrChange>
        </w:rPr>
        <w:t xml:space="preserve"> get_stream_enable</w:t>
      </w:r>
      <w:r w:rsidRPr="00A61C22">
        <w:rPr>
          <w:rStyle w:val="OperatorTok"/>
          <w:lang w:val="fr-FR"/>
          <w:rPrChange w:author="Philippe Cornichet" w:date="2021-08-12T15:19:00Z" w:id="4071">
            <w:rPr>
              <w:rStyle w:val="OperatorTok"/>
            </w:rPr>
          </w:rPrChange>
        </w:rPr>
        <w:t>()</w:t>
      </w:r>
      <w:r w:rsidRPr="00A61C22">
        <w:rPr>
          <w:rStyle w:val="NormalTok"/>
          <w:lang w:val="fr-FR"/>
          <w:rPrChange w:author="Philippe Cornichet" w:date="2021-08-12T15:19:00Z" w:id="4072">
            <w:rPr>
              <w:rStyle w:val="NormalTok"/>
            </w:rPr>
          </w:rPrChange>
        </w:rPr>
        <w:t xml:space="preserve"> </w:t>
      </w:r>
      <w:r w:rsidRPr="00A61C22">
        <w:rPr>
          <w:rStyle w:val="AttributeTok"/>
          <w:lang w:val="fr-FR"/>
          <w:rPrChange w:author="Philippe Cornichet" w:date="2021-08-12T15:19:00Z" w:id="4073">
            <w:rPr>
              <w:rStyle w:val="AttributeTok"/>
            </w:rPr>
          </w:rPrChange>
        </w:rPr>
        <w:t>const</w:t>
      </w:r>
      <w:r w:rsidRPr="00A61C22">
        <w:rPr>
          <w:rStyle w:val="NormalTok"/>
          <w:lang w:val="fr-FR"/>
          <w:rPrChange w:author="Philippe Cornichet" w:date="2021-08-12T15:19:00Z" w:id="4074">
            <w:rPr>
              <w:rStyle w:val="NormalTok"/>
            </w:rPr>
          </w:rPrChange>
        </w:rPr>
        <w:t xml:space="preserve"> </w:t>
      </w:r>
      <w:r w:rsidRPr="00A61C22">
        <w:rPr>
          <w:rStyle w:val="OperatorTok"/>
          <w:lang w:val="fr-FR"/>
          <w:rPrChange w:author="Philippe Cornichet" w:date="2021-08-12T15:19:00Z" w:id="4075">
            <w:rPr>
              <w:rStyle w:val="OperatorTok"/>
            </w:rPr>
          </w:rPrChange>
        </w:rPr>
        <w:t>{</w:t>
      </w:r>
      <w:r w:rsidRPr="00A61C22">
        <w:rPr>
          <w:rStyle w:val="NormalTok"/>
          <w:lang w:val="fr-FR"/>
          <w:rPrChange w:author="Philippe Cornichet" w:date="2021-08-12T15:19:00Z" w:id="4076">
            <w:rPr>
              <w:rStyle w:val="NormalTok"/>
            </w:rPr>
          </w:rPrChange>
        </w:rPr>
        <w:t xml:space="preserve"> </w:t>
      </w:r>
      <w:r w:rsidRPr="00A61C22">
        <w:rPr>
          <w:rStyle w:val="ControlFlowTok"/>
          <w:lang w:val="fr-FR"/>
          <w:rPrChange w:author="Philippe Cornichet" w:date="2021-08-12T15:19:00Z" w:id="4077">
            <w:rPr>
              <w:rStyle w:val="ControlFlowTok"/>
            </w:rPr>
          </w:rPrChange>
        </w:rPr>
        <w:t>return</w:t>
      </w:r>
      <w:r w:rsidRPr="00A61C22">
        <w:rPr>
          <w:rStyle w:val="NormalTok"/>
          <w:lang w:val="fr-FR"/>
          <w:rPrChange w:author="Philippe Cornichet" w:date="2021-08-12T15:19:00Z" w:id="4078">
            <w:rPr>
              <w:rStyle w:val="NormalTok"/>
            </w:rPr>
          </w:rPrChange>
        </w:rPr>
        <w:t xml:space="preserve"> </w:t>
      </w:r>
      <w:r w:rsidRPr="00A61C22">
        <w:rPr>
          <w:rStyle w:val="VariableTok"/>
          <w:lang w:val="fr-FR"/>
          <w:rPrChange w:author="Philippe Cornichet" w:date="2021-08-12T15:19:00Z" w:id="4079">
            <w:rPr>
              <w:rStyle w:val="VariableTok"/>
            </w:rPr>
          </w:rPrChange>
        </w:rPr>
        <w:t>m_oNCCPDstream</w:t>
      </w:r>
      <w:r w:rsidRPr="00A61C22">
        <w:rPr>
          <w:rStyle w:val="OperatorTok"/>
          <w:lang w:val="fr-FR"/>
          <w:rPrChange w:author="Philippe Cornichet" w:date="2021-08-12T15:19:00Z" w:id="4080">
            <w:rPr>
              <w:rStyle w:val="OperatorTok"/>
            </w:rPr>
          </w:rPrChange>
        </w:rPr>
        <w:t>.</w:t>
      </w:r>
      <w:r w:rsidRPr="00A61C22">
        <w:rPr>
          <w:rStyle w:val="NormalTok"/>
          <w:lang w:val="fr-FR"/>
          <w:rPrChange w:author="Philippe Cornichet" w:date="2021-08-12T15:19:00Z" w:id="4081">
            <w:rPr>
              <w:rStyle w:val="NormalTok"/>
            </w:rPr>
          </w:rPrChange>
        </w:rPr>
        <w:t>stream_enable</w:t>
      </w:r>
      <w:r w:rsidRPr="00A61C22">
        <w:rPr>
          <w:rStyle w:val="OperatorTok"/>
          <w:lang w:val="fr-FR"/>
          <w:rPrChange w:author="Philippe Cornichet" w:date="2021-08-12T15:19:00Z" w:id="4082">
            <w:rPr>
              <w:rStyle w:val="OperatorTok"/>
            </w:rPr>
          </w:rPrChange>
        </w:rPr>
        <w:t>;</w:t>
      </w:r>
      <w:r w:rsidRPr="00A61C22">
        <w:rPr>
          <w:rStyle w:val="NormalTok"/>
          <w:lang w:val="fr-FR"/>
          <w:rPrChange w:author="Philippe Cornichet" w:date="2021-08-12T15:19:00Z" w:id="4083">
            <w:rPr>
              <w:rStyle w:val="NormalTok"/>
            </w:rPr>
          </w:rPrChange>
        </w:rPr>
        <w:t xml:space="preserve"> </w:t>
      </w:r>
      <w:r w:rsidRPr="00A61C22">
        <w:rPr>
          <w:rStyle w:val="OperatorTok"/>
          <w:lang w:val="fr-FR"/>
          <w:rPrChange w:author="Philippe Cornichet" w:date="2021-08-12T15:19:00Z" w:id="4084">
            <w:rPr>
              <w:rStyle w:val="OperatorTok"/>
            </w:rPr>
          </w:rPrChange>
        </w:rPr>
        <w:t>};</w:t>
      </w:r>
      <w:r w:rsidRPr="00A61C22">
        <w:rPr>
          <w:lang w:val="fr-FR"/>
          <w:rPrChange w:author="Philippe Cornichet" w:date="2021-08-12T15:19:00Z" w:id="4085">
            <w:rPr/>
          </w:rPrChange>
        </w:rPr>
        <w:br/>
      </w:r>
      <w:r w:rsidRPr="00A61C22">
        <w:rPr>
          <w:rStyle w:val="NormalTok"/>
          <w:lang w:val="fr-FR"/>
          <w:rPrChange w:author="Philippe Cornichet" w:date="2021-08-12T15:19:00Z" w:id="4086">
            <w:rPr>
              <w:rStyle w:val="NormalTok"/>
            </w:rPr>
          </w:rPrChange>
        </w:rPr>
        <w:t xml:space="preserve">    </w:t>
      </w:r>
      <w:r w:rsidRPr="00A61C22">
        <w:rPr>
          <w:rStyle w:val="DataTypeTok"/>
          <w:lang w:val="fr-FR"/>
          <w:rPrChange w:author="Philippe Cornichet" w:date="2021-08-12T15:19:00Z" w:id="4087">
            <w:rPr>
              <w:rStyle w:val="DataTypeTok"/>
            </w:rPr>
          </w:rPrChange>
        </w:rPr>
        <w:t>void</w:t>
      </w:r>
      <w:r w:rsidRPr="00A61C22">
        <w:rPr>
          <w:rStyle w:val="NormalTok"/>
          <w:lang w:val="fr-FR"/>
          <w:rPrChange w:author="Philippe Cornichet" w:date="2021-08-12T15:19:00Z" w:id="4088">
            <w:rPr>
              <w:rStyle w:val="NormalTok"/>
            </w:rPr>
          </w:rPrChange>
        </w:rPr>
        <w:t xml:space="preserve"> set_stream_enable</w:t>
      </w:r>
      <w:r w:rsidRPr="00A61C22">
        <w:rPr>
          <w:rStyle w:val="OperatorTok"/>
          <w:lang w:val="fr-FR"/>
          <w:rPrChange w:author="Philippe Cornichet" w:date="2021-08-12T15:19:00Z" w:id="4089">
            <w:rPr>
              <w:rStyle w:val="OperatorTok"/>
            </w:rPr>
          </w:rPrChange>
        </w:rPr>
        <w:t>(</w:t>
      </w:r>
      <w:r w:rsidRPr="00A61C22">
        <w:rPr>
          <w:rStyle w:val="AttributeTok"/>
          <w:lang w:val="fr-FR"/>
          <w:rPrChange w:author="Philippe Cornichet" w:date="2021-08-12T15:19:00Z" w:id="4090">
            <w:rPr>
              <w:rStyle w:val="AttributeTok"/>
            </w:rPr>
          </w:rPrChange>
        </w:rPr>
        <w:t>const</w:t>
      </w:r>
      <w:r w:rsidRPr="00A61C22">
        <w:rPr>
          <w:rStyle w:val="NormalTok"/>
          <w:lang w:val="fr-FR"/>
          <w:rPrChange w:author="Philippe Cornichet" w:date="2021-08-12T15:19:00Z" w:id="4091">
            <w:rPr>
              <w:rStyle w:val="NormalTok"/>
            </w:rPr>
          </w:rPrChange>
        </w:rPr>
        <w:t xml:space="preserve"> </w:t>
      </w:r>
      <w:r w:rsidRPr="00A61C22">
        <w:rPr>
          <w:rStyle w:val="DataTypeTok"/>
          <w:lang w:val="fr-FR"/>
          <w:rPrChange w:author="Philippe Cornichet" w:date="2021-08-12T15:19:00Z" w:id="4092">
            <w:rPr>
              <w:rStyle w:val="DataTypeTok"/>
            </w:rPr>
          </w:rPrChange>
        </w:rPr>
        <w:t>unsigned</w:t>
      </w:r>
      <w:r w:rsidRPr="00A61C22">
        <w:rPr>
          <w:rStyle w:val="NormalTok"/>
          <w:lang w:val="fr-FR"/>
          <w:rPrChange w:author="Philippe Cornichet" w:date="2021-08-12T15:19:00Z" w:id="4093">
            <w:rPr>
              <w:rStyle w:val="NormalTok"/>
            </w:rPr>
          </w:rPrChange>
        </w:rPr>
        <w:t xml:space="preserve"> </w:t>
      </w:r>
      <w:r w:rsidRPr="00A61C22">
        <w:rPr>
          <w:rStyle w:val="DataTypeTok"/>
          <w:lang w:val="fr-FR"/>
          <w:rPrChange w:author="Philippe Cornichet" w:date="2021-08-12T15:19:00Z" w:id="4094">
            <w:rPr>
              <w:rStyle w:val="DataTypeTok"/>
            </w:rPr>
          </w:rPrChange>
        </w:rPr>
        <w:t>char</w:t>
      </w:r>
      <w:r w:rsidRPr="00A61C22">
        <w:rPr>
          <w:rStyle w:val="NormalTok"/>
          <w:lang w:val="fr-FR"/>
          <w:rPrChange w:author="Philippe Cornichet" w:date="2021-08-12T15:19:00Z" w:id="4095">
            <w:rPr>
              <w:rStyle w:val="NormalTok"/>
            </w:rPr>
          </w:rPrChange>
        </w:rPr>
        <w:t xml:space="preserve"> str_en</w:t>
      </w:r>
      <w:r w:rsidRPr="00A61C22">
        <w:rPr>
          <w:rStyle w:val="OperatorTok"/>
          <w:lang w:val="fr-FR"/>
          <w:rPrChange w:author="Philippe Cornichet" w:date="2021-08-12T15:19:00Z" w:id="4096">
            <w:rPr>
              <w:rStyle w:val="OperatorTok"/>
            </w:rPr>
          </w:rPrChange>
        </w:rPr>
        <w:t>)</w:t>
      </w:r>
      <w:r w:rsidRPr="00A61C22">
        <w:rPr>
          <w:rStyle w:val="NormalTok"/>
          <w:lang w:val="fr-FR"/>
          <w:rPrChange w:author="Philippe Cornichet" w:date="2021-08-12T15:19:00Z" w:id="4097">
            <w:rPr>
              <w:rStyle w:val="NormalTok"/>
            </w:rPr>
          </w:rPrChange>
        </w:rPr>
        <w:t xml:space="preserve"> </w:t>
      </w:r>
      <w:r w:rsidRPr="00A61C22">
        <w:rPr>
          <w:rStyle w:val="OperatorTok"/>
          <w:lang w:val="fr-FR"/>
          <w:rPrChange w:author="Philippe Cornichet" w:date="2021-08-12T15:19:00Z" w:id="4098">
            <w:rPr>
              <w:rStyle w:val="OperatorTok"/>
            </w:rPr>
          </w:rPrChange>
        </w:rPr>
        <w:t>{</w:t>
      </w:r>
      <w:r w:rsidRPr="00A61C22">
        <w:rPr>
          <w:rStyle w:val="NormalTok"/>
          <w:lang w:val="fr-FR"/>
          <w:rPrChange w:author="Philippe Cornichet" w:date="2021-08-12T15:19:00Z" w:id="4099">
            <w:rPr>
              <w:rStyle w:val="NormalTok"/>
            </w:rPr>
          </w:rPrChange>
        </w:rPr>
        <w:t xml:space="preserve"> </w:t>
      </w:r>
      <w:r w:rsidRPr="00A61C22">
        <w:rPr>
          <w:rStyle w:val="VariableTok"/>
          <w:lang w:val="fr-FR"/>
          <w:rPrChange w:author="Philippe Cornichet" w:date="2021-08-12T15:19:00Z" w:id="4100">
            <w:rPr>
              <w:rStyle w:val="VariableTok"/>
            </w:rPr>
          </w:rPrChange>
        </w:rPr>
        <w:t>m_oNCCPDstream</w:t>
      </w:r>
      <w:r w:rsidRPr="00A61C22">
        <w:rPr>
          <w:rStyle w:val="OperatorTok"/>
          <w:lang w:val="fr-FR"/>
          <w:rPrChange w:author="Philippe Cornichet" w:date="2021-08-12T15:19:00Z" w:id="4101">
            <w:rPr>
              <w:rStyle w:val="OperatorTok"/>
            </w:rPr>
          </w:rPrChange>
        </w:rPr>
        <w:t>.</w:t>
      </w:r>
      <w:r w:rsidRPr="00A61C22">
        <w:rPr>
          <w:rStyle w:val="NormalTok"/>
          <w:lang w:val="fr-FR"/>
          <w:rPrChange w:author="Philippe Cornichet" w:date="2021-08-12T15:19:00Z" w:id="4102">
            <w:rPr>
              <w:rStyle w:val="NormalTok"/>
            </w:rPr>
          </w:rPrChange>
        </w:rPr>
        <w:t xml:space="preserve">stream_enable </w:t>
      </w:r>
      <w:r w:rsidRPr="00A61C22">
        <w:rPr>
          <w:rStyle w:val="OperatorTok"/>
          <w:lang w:val="fr-FR"/>
          <w:rPrChange w:author="Philippe Cornichet" w:date="2021-08-12T15:19:00Z" w:id="4103">
            <w:rPr>
              <w:rStyle w:val="OperatorTok"/>
            </w:rPr>
          </w:rPrChange>
        </w:rPr>
        <w:t>=</w:t>
      </w:r>
      <w:r w:rsidRPr="00A61C22">
        <w:rPr>
          <w:rStyle w:val="NormalTok"/>
          <w:lang w:val="fr-FR"/>
          <w:rPrChange w:author="Philippe Cornichet" w:date="2021-08-12T15:19:00Z" w:id="4104">
            <w:rPr>
              <w:rStyle w:val="NormalTok"/>
            </w:rPr>
          </w:rPrChange>
        </w:rPr>
        <w:t xml:space="preserve"> str_en</w:t>
      </w:r>
      <w:r w:rsidRPr="00A61C22">
        <w:rPr>
          <w:rStyle w:val="OperatorTok"/>
          <w:lang w:val="fr-FR"/>
          <w:rPrChange w:author="Philippe Cornichet" w:date="2021-08-12T15:19:00Z" w:id="4105">
            <w:rPr>
              <w:rStyle w:val="OperatorTok"/>
            </w:rPr>
          </w:rPrChange>
        </w:rPr>
        <w:t>;</w:t>
      </w:r>
      <w:r w:rsidRPr="00A61C22">
        <w:rPr>
          <w:rStyle w:val="NormalTok"/>
          <w:lang w:val="fr-FR"/>
          <w:rPrChange w:author="Philippe Cornichet" w:date="2021-08-12T15:19:00Z" w:id="4106">
            <w:rPr>
              <w:rStyle w:val="NormalTok"/>
            </w:rPr>
          </w:rPrChange>
        </w:rPr>
        <w:t xml:space="preserve"> </w:t>
      </w:r>
      <w:r w:rsidRPr="00A61C22">
        <w:rPr>
          <w:rStyle w:val="OperatorTok"/>
          <w:lang w:val="fr-FR"/>
          <w:rPrChange w:author="Philippe Cornichet" w:date="2021-08-12T15:19:00Z" w:id="4107">
            <w:rPr>
              <w:rStyle w:val="OperatorTok"/>
            </w:rPr>
          </w:rPrChange>
        </w:rPr>
        <w:t>};</w:t>
      </w:r>
      <w:r w:rsidRPr="00A61C22">
        <w:rPr>
          <w:lang w:val="fr-FR"/>
          <w:rPrChange w:author="Philippe Cornichet" w:date="2021-08-12T15:19:00Z" w:id="4108">
            <w:rPr/>
          </w:rPrChange>
        </w:rPr>
        <w:br/>
      </w:r>
      <w:r w:rsidRPr="00A61C22">
        <w:rPr>
          <w:rStyle w:val="NormalTok"/>
          <w:lang w:val="fr-FR"/>
          <w:rPrChange w:author="Philippe Cornichet" w:date="2021-08-12T15:19:00Z" w:id="4109">
            <w:rPr>
              <w:rStyle w:val="NormalTok"/>
            </w:rPr>
          </w:rPrChange>
        </w:rPr>
        <w:lastRenderedPageBreak/>
        <w:t xml:space="preserve">    </w:t>
      </w:r>
      <w:r w:rsidRPr="00A61C22">
        <w:rPr>
          <w:rStyle w:val="OperatorTok"/>
          <w:lang w:val="fr-FR"/>
          <w:rPrChange w:author="Philippe Cornichet" w:date="2021-08-12T15:19:00Z" w:id="4110">
            <w:rPr>
              <w:rStyle w:val="OperatorTok"/>
            </w:rPr>
          </w:rPrChange>
        </w:rPr>
        <w:t>...</w:t>
      </w:r>
      <w:r w:rsidRPr="00A61C22">
        <w:rPr>
          <w:lang w:val="fr-FR"/>
          <w:rPrChange w:author="Philippe Cornichet" w:date="2021-08-12T15:19:00Z" w:id="4111">
            <w:rPr/>
          </w:rPrChange>
        </w:rPr>
        <w:br/>
      </w:r>
      <w:r w:rsidRPr="00A61C22">
        <w:rPr>
          <w:rStyle w:val="NormalTok"/>
          <w:lang w:val="fr-FR"/>
          <w:rPrChange w:author="Philippe Cornichet" w:date="2021-08-12T15:19:00Z" w:id="4112">
            <w:rPr>
              <w:rStyle w:val="NormalTok"/>
            </w:rPr>
          </w:rPrChange>
        </w:rPr>
        <w:t xml:space="preserve">    </w:t>
      </w:r>
      <w:r w:rsidRPr="00A61C22">
        <w:rPr>
          <w:rStyle w:val="AttributeTok"/>
          <w:lang w:val="fr-FR"/>
          <w:rPrChange w:author="Philippe Cornichet" w:date="2021-08-12T15:19:00Z" w:id="4113">
            <w:rPr>
              <w:rStyle w:val="AttributeTok"/>
            </w:rPr>
          </w:rPrChange>
        </w:rPr>
        <w:t>const</w:t>
      </w:r>
      <w:r w:rsidRPr="00A61C22">
        <w:rPr>
          <w:rStyle w:val="NormalTok"/>
          <w:lang w:val="fr-FR"/>
          <w:rPrChange w:author="Philippe Cornichet" w:date="2021-08-12T15:19:00Z" w:id="4114">
            <w:rPr>
              <w:rStyle w:val="NormalTok"/>
            </w:rPr>
          </w:rPrChange>
        </w:rPr>
        <w:t xml:space="preserve"> </w:t>
      </w:r>
      <w:r w:rsidRPr="00A61C22">
        <w:rPr>
          <w:rStyle w:val="DataTypeTok"/>
          <w:lang w:val="fr-FR"/>
          <w:rPrChange w:author="Philippe Cornichet" w:date="2021-08-12T15:19:00Z" w:id="4115">
            <w:rPr>
              <w:rStyle w:val="DataTypeTok"/>
            </w:rPr>
          </w:rPrChange>
        </w:rPr>
        <w:t>unsigned</w:t>
      </w:r>
      <w:r w:rsidRPr="00A61C22">
        <w:rPr>
          <w:rStyle w:val="NormalTok"/>
          <w:lang w:val="fr-FR"/>
          <w:rPrChange w:author="Philippe Cornichet" w:date="2021-08-12T15:19:00Z" w:id="4116">
            <w:rPr>
              <w:rStyle w:val="NormalTok"/>
            </w:rPr>
          </w:rPrChange>
        </w:rPr>
        <w:t xml:space="preserve"> </w:t>
      </w:r>
      <w:r w:rsidRPr="00A61C22">
        <w:rPr>
          <w:rStyle w:val="DataTypeTok"/>
          <w:lang w:val="fr-FR"/>
          <w:rPrChange w:author="Philippe Cornichet" w:date="2021-08-12T15:19:00Z" w:id="4117">
            <w:rPr>
              <w:rStyle w:val="DataTypeTok"/>
            </w:rPr>
          </w:rPrChange>
        </w:rPr>
        <w:t>int</w:t>
      </w:r>
      <w:r w:rsidRPr="00A61C22">
        <w:rPr>
          <w:rStyle w:val="NormalTok"/>
          <w:lang w:val="fr-FR"/>
          <w:rPrChange w:author="Philippe Cornichet" w:date="2021-08-12T15:19:00Z" w:id="4118">
            <w:rPr>
              <w:rStyle w:val="NormalTok"/>
            </w:rPr>
          </w:rPrChange>
        </w:rPr>
        <w:t xml:space="preserve"> get_ipstream_id</w:t>
      </w:r>
      <w:r w:rsidRPr="00A61C22">
        <w:rPr>
          <w:rStyle w:val="OperatorTok"/>
          <w:lang w:val="fr-FR"/>
          <w:rPrChange w:author="Philippe Cornichet" w:date="2021-08-12T15:19:00Z" w:id="4119">
            <w:rPr>
              <w:rStyle w:val="OperatorTok"/>
            </w:rPr>
          </w:rPrChange>
        </w:rPr>
        <w:t>()</w:t>
      </w:r>
      <w:r w:rsidRPr="00A61C22">
        <w:rPr>
          <w:rStyle w:val="NormalTok"/>
          <w:lang w:val="fr-FR"/>
          <w:rPrChange w:author="Philippe Cornichet" w:date="2021-08-12T15:19:00Z" w:id="4120">
            <w:rPr>
              <w:rStyle w:val="NormalTok"/>
            </w:rPr>
          </w:rPrChange>
        </w:rPr>
        <w:t xml:space="preserve"> </w:t>
      </w:r>
      <w:r w:rsidRPr="00A61C22">
        <w:rPr>
          <w:rStyle w:val="AttributeTok"/>
          <w:lang w:val="fr-FR"/>
          <w:rPrChange w:author="Philippe Cornichet" w:date="2021-08-12T15:19:00Z" w:id="4121">
            <w:rPr>
              <w:rStyle w:val="AttributeTok"/>
            </w:rPr>
          </w:rPrChange>
        </w:rPr>
        <w:t>const</w:t>
      </w:r>
      <w:r w:rsidRPr="00A61C22">
        <w:rPr>
          <w:rStyle w:val="NormalTok"/>
          <w:lang w:val="fr-FR"/>
          <w:rPrChange w:author="Philippe Cornichet" w:date="2021-08-12T15:19:00Z" w:id="4122">
            <w:rPr>
              <w:rStyle w:val="NormalTok"/>
            </w:rPr>
          </w:rPrChange>
        </w:rPr>
        <w:t xml:space="preserve"> </w:t>
      </w:r>
      <w:r w:rsidRPr="00A61C22">
        <w:rPr>
          <w:rStyle w:val="OperatorTok"/>
          <w:lang w:val="fr-FR"/>
          <w:rPrChange w:author="Philippe Cornichet" w:date="2021-08-12T15:19:00Z" w:id="4123">
            <w:rPr>
              <w:rStyle w:val="OperatorTok"/>
            </w:rPr>
          </w:rPrChange>
        </w:rPr>
        <w:t>{</w:t>
      </w:r>
      <w:r w:rsidRPr="00A61C22">
        <w:rPr>
          <w:rStyle w:val="NormalTok"/>
          <w:lang w:val="fr-FR"/>
          <w:rPrChange w:author="Philippe Cornichet" w:date="2021-08-12T15:19:00Z" w:id="4124">
            <w:rPr>
              <w:rStyle w:val="NormalTok"/>
            </w:rPr>
          </w:rPrChange>
        </w:rPr>
        <w:t xml:space="preserve"> </w:t>
      </w:r>
      <w:r w:rsidRPr="00A61C22">
        <w:rPr>
          <w:rStyle w:val="ControlFlowTok"/>
          <w:lang w:val="fr-FR"/>
          <w:rPrChange w:author="Philippe Cornichet" w:date="2021-08-12T15:19:00Z" w:id="4125">
            <w:rPr>
              <w:rStyle w:val="ControlFlowTok"/>
            </w:rPr>
          </w:rPrChange>
        </w:rPr>
        <w:t>return</w:t>
      </w:r>
      <w:r w:rsidRPr="00A61C22">
        <w:rPr>
          <w:rStyle w:val="NormalTok"/>
          <w:lang w:val="fr-FR"/>
          <w:rPrChange w:author="Philippe Cornichet" w:date="2021-08-12T15:19:00Z" w:id="4126">
            <w:rPr>
              <w:rStyle w:val="NormalTok"/>
            </w:rPr>
          </w:rPrChange>
        </w:rPr>
        <w:t xml:space="preserve"> ipstream_id</w:t>
      </w:r>
      <w:r w:rsidRPr="00A61C22">
        <w:rPr>
          <w:rStyle w:val="OperatorTok"/>
          <w:lang w:val="fr-FR"/>
          <w:rPrChange w:author="Philippe Cornichet" w:date="2021-08-12T15:19:00Z" w:id="4127">
            <w:rPr>
              <w:rStyle w:val="OperatorTok"/>
            </w:rPr>
          </w:rPrChange>
        </w:rPr>
        <w:t>;</w:t>
      </w:r>
      <w:r w:rsidRPr="00A61C22">
        <w:rPr>
          <w:rStyle w:val="NormalTok"/>
          <w:lang w:val="fr-FR"/>
          <w:rPrChange w:author="Philippe Cornichet" w:date="2021-08-12T15:19:00Z" w:id="4128">
            <w:rPr>
              <w:rStyle w:val="NormalTok"/>
            </w:rPr>
          </w:rPrChange>
        </w:rPr>
        <w:t xml:space="preserve"> </w:t>
      </w:r>
      <w:r w:rsidRPr="00A61C22">
        <w:rPr>
          <w:rStyle w:val="OperatorTok"/>
          <w:lang w:val="fr-FR"/>
          <w:rPrChange w:author="Philippe Cornichet" w:date="2021-08-12T15:19:00Z" w:id="4129">
            <w:rPr>
              <w:rStyle w:val="OperatorTok"/>
            </w:rPr>
          </w:rPrChange>
        </w:rPr>
        <w:t>};</w:t>
      </w:r>
      <w:r w:rsidRPr="00A61C22">
        <w:rPr>
          <w:lang w:val="fr-FR"/>
          <w:rPrChange w:author="Philippe Cornichet" w:date="2021-08-12T15:19:00Z" w:id="4130">
            <w:rPr/>
          </w:rPrChange>
        </w:rPr>
        <w:br/>
      </w:r>
      <w:r w:rsidRPr="00A61C22">
        <w:rPr>
          <w:rStyle w:val="NormalTok"/>
          <w:lang w:val="fr-FR"/>
          <w:rPrChange w:author="Philippe Cornichet" w:date="2021-08-12T15:19:00Z" w:id="4131">
            <w:rPr>
              <w:rStyle w:val="NormalTok"/>
            </w:rPr>
          </w:rPrChange>
        </w:rPr>
        <w:t xml:space="preserve">    </w:t>
      </w:r>
      <w:r w:rsidRPr="00A61C22">
        <w:rPr>
          <w:rStyle w:val="DataTypeTok"/>
          <w:lang w:val="fr-FR"/>
          <w:rPrChange w:author="Philippe Cornichet" w:date="2021-08-12T15:19:00Z" w:id="4132">
            <w:rPr>
              <w:rStyle w:val="DataTypeTok"/>
            </w:rPr>
          </w:rPrChange>
        </w:rPr>
        <w:t>void</w:t>
      </w:r>
      <w:r w:rsidRPr="00A61C22">
        <w:rPr>
          <w:rStyle w:val="NormalTok"/>
          <w:lang w:val="fr-FR"/>
          <w:rPrChange w:author="Philippe Cornichet" w:date="2021-08-12T15:19:00Z" w:id="4133">
            <w:rPr>
              <w:rStyle w:val="NormalTok"/>
            </w:rPr>
          </w:rPrChange>
        </w:rPr>
        <w:t xml:space="preserve"> set_ipstream_id</w:t>
      </w:r>
      <w:r w:rsidRPr="00A61C22">
        <w:rPr>
          <w:rStyle w:val="OperatorTok"/>
          <w:lang w:val="fr-FR"/>
          <w:rPrChange w:author="Philippe Cornichet" w:date="2021-08-12T15:19:00Z" w:id="4134">
            <w:rPr>
              <w:rStyle w:val="OperatorTok"/>
            </w:rPr>
          </w:rPrChange>
        </w:rPr>
        <w:t>(</w:t>
      </w:r>
      <w:r w:rsidRPr="00A61C22">
        <w:rPr>
          <w:rStyle w:val="AttributeTok"/>
          <w:lang w:val="fr-FR"/>
          <w:rPrChange w:author="Philippe Cornichet" w:date="2021-08-12T15:19:00Z" w:id="4135">
            <w:rPr>
              <w:rStyle w:val="AttributeTok"/>
            </w:rPr>
          </w:rPrChange>
        </w:rPr>
        <w:t>const</w:t>
      </w:r>
      <w:r w:rsidRPr="00A61C22">
        <w:rPr>
          <w:rStyle w:val="NormalTok"/>
          <w:lang w:val="fr-FR"/>
          <w:rPrChange w:author="Philippe Cornichet" w:date="2021-08-12T15:19:00Z" w:id="4136">
            <w:rPr>
              <w:rStyle w:val="NormalTok"/>
            </w:rPr>
          </w:rPrChange>
        </w:rPr>
        <w:t xml:space="preserve"> </w:t>
      </w:r>
      <w:r w:rsidRPr="00A61C22">
        <w:rPr>
          <w:rStyle w:val="DataTypeTok"/>
          <w:lang w:val="fr-FR"/>
          <w:rPrChange w:author="Philippe Cornichet" w:date="2021-08-12T15:19:00Z" w:id="4137">
            <w:rPr>
              <w:rStyle w:val="DataTypeTok"/>
            </w:rPr>
          </w:rPrChange>
        </w:rPr>
        <w:t>unsigned</w:t>
      </w:r>
      <w:r w:rsidRPr="00A61C22">
        <w:rPr>
          <w:rStyle w:val="NormalTok"/>
          <w:lang w:val="fr-FR"/>
          <w:rPrChange w:author="Philippe Cornichet" w:date="2021-08-12T15:19:00Z" w:id="4138">
            <w:rPr>
              <w:rStyle w:val="NormalTok"/>
            </w:rPr>
          </w:rPrChange>
        </w:rPr>
        <w:t xml:space="preserve"> </w:t>
      </w:r>
      <w:r w:rsidRPr="00A61C22">
        <w:rPr>
          <w:rStyle w:val="DataTypeTok"/>
          <w:lang w:val="fr-FR"/>
          <w:rPrChange w:author="Philippe Cornichet" w:date="2021-08-12T15:19:00Z" w:id="4139">
            <w:rPr>
              <w:rStyle w:val="DataTypeTok"/>
            </w:rPr>
          </w:rPrChange>
        </w:rPr>
        <w:t>int</w:t>
      </w:r>
      <w:r w:rsidRPr="00A61C22">
        <w:rPr>
          <w:rStyle w:val="NormalTok"/>
          <w:lang w:val="fr-FR"/>
          <w:rPrChange w:author="Philippe Cornichet" w:date="2021-08-12T15:19:00Z" w:id="4140">
            <w:rPr>
              <w:rStyle w:val="NormalTok"/>
            </w:rPr>
          </w:rPrChange>
        </w:rPr>
        <w:t xml:space="preserve"> id</w:t>
      </w:r>
      <w:r w:rsidRPr="00A61C22">
        <w:rPr>
          <w:rStyle w:val="OperatorTok"/>
          <w:lang w:val="fr-FR"/>
          <w:rPrChange w:author="Philippe Cornichet" w:date="2021-08-12T15:19:00Z" w:id="4141">
            <w:rPr>
              <w:rStyle w:val="OperatorTok"/>
            </w:rPr>
          </w:rPrChange>
        </w:rPr>
        <w:t>)</w:t>
      </w:r>
      <w:r w:rsidRPr="00A61C22">
        <w:rPr>
          <w:rStyle w:val="NormalTok"/>
          <w:lang w:val="fr-FR"/>
          <w:rPrChange w:author="Philippe Cornichet" w:date="2021-08-12T15:19:00Z" w:id="4142">
            <w:rPr>
              <w:rStyle w:val="NormalTok"/>
            </w:rPr>
          </w:rPrChange>
        </w:rPr>
        <w:t xml:space="preserve"> </w:t>
      </w:r>
      <w:r w:rsidRPr="00A61C22">
        <w:rPr>
          <w:rStyle w:val="OperatorTok"/>
          <w:lang w:val="fr-FR"/>
          <w:rPrChange w:author="Philippe Cornichet" w:date="2021-08-12T15:19:00Z" w:id="4143">
            <w:rPr>
              <w:rStyle w:val="OperatorTok"/>
            </w:rPr>
          </w:rPrChange>
        </w:rPr>
        <w:t>{</w:t>
      </w:r>
      <w:r w:rsidRPr="00A61C22">
        <w:rPr>
          <w:rStyle w:val="NormalTok"/>
          <w:lang w:val="fr-FR"/>
          <w:rPrChange w:author="Philippe Cornichet" w:date="2021-08-12T15:19:00Z" w:id="4144">
            <w:rPr>
              <w:rStyle w:val="NormalTok"/>
            </w:rPr>
          </w:rPrChange>
        </w:rPr>
        <w:t xml:space="preserve"> ipstream_id </w:t>
      </w:r>
      <w:r w:rsidRPr="00A61C22">
        <w:rPr>
          <w:rStyle w:val="OperatorTok"/>
          <w:lang w:val="fr-FR"/>
          <w:rPrChange w:author="Philippe Cornichet" w:date="2021-08-12T15:19:00Z" w:id="4145">
            <w:rPr>
              <w:rStyle w:val="OperatorTok"/>
            </w:rPr>
          </w:rPrChange>
        </w:rPr>
        <w:t>=</w:t>
      </w:r>
      <w:r w:rsidRPr="00A61C22">
        <w:rPr>
          <w:rStyle w:val="NormalTok"/>
          <w:lang w:val="fr-FR"/>
          <w:rPrChange w:author="Philippe Cornichet" w:date="2021-08-12T15:19:00Z" w:id="4146">
            <w:rPr>
              <w:rStyle w:val="NormalTok"/>
            </w:rPr>
          </w:rPrChange>
        </w:rPr>
        <w:t xml:space="preserve"> id</w:t>
      </w:r>
      <w:r w:rsidRPr="00A61C22">
        <w:rPr>
          <w:rStyle w:val="OperatorTok"/>
          <w:lang w:val="fr-FR"/>
          <w:rPrChange w:author="Philippe Cornichet" w:date="2021-08-12T15:19:00Z" w:id="4147">
            <w:rPr>
              <w:rStyle w:val="OperatorTok"/>
            </w:rPr>
          </w:rPrChange>
        </w:rPr>
        <w:t>;</w:t>
      </w:r>
      <w:r w:rsidRPr="00A61C22">
        <w:rPr>
          <w:rStyle w:val="NormalTok"/>
          <w:lang w:val="fr-FR"/>
          <w:rPrChange w:author="Philippe Cornichet" w:date="2021-08-12T15:19:00Z" w:id="4148">
            <w:rPr>
              <w:rStyle w:val="NormalTok"/>
            </w:rPr>
          </w:rPrChange>
        </w:rPr>
        <w:t xml:space="preserve"> </w:t>
      </w:r>
      <w:r w:rsidRPr="00A61C22">
        <w:rPr>
          <w:rStyle w:val="OperatorTok"/>
          <w:lang w:val="fr-FR"/>
          <w:rPrChange w:author="Philippe Cornichet" w:date="2021-08-12T15:19:00Z" w:id="4149">
            <w:rPr>
              <w:rStyle w:val="OperatorTok"/>
            </w:rPr>
          </w:rPrChange>
        </w:rPr>
        <w:t>};</w:t>
      </w:r>
      <w:r w:rsidRPr="00A61C22">
        <w:rPr>
          <w:lang w:val="fr-FR"/>
          <w:rPrChange w:author="Philippe Cornichet" w:date="2021-08-12T15:19:00Z" w:id="4150">
            <w:rPr/>
          </w:rPrChange>
        </w:rPr>
        <w:br/>
      </w:r>
      <w:r w:rsidRPr="00A61C22">
        <w:rPr>
          <w:rStyle w:val="OperatorTok"/>
          <w:lang w:val="fr-FR"/>
          <w:rPrChange w:author="Philippe Cornichet" w:date="2021-08-12T15:19:00Z" w:id="4151">
            <w:rPr>
              <w:rStyle w:val="OperatorTok"/>
            </w:rPr>
          </w:rPrChange>
        </w:rPr>
        <w:t>};</w:t>
      </w:r>
    </w:p>
    <w:p w:rsidRPr="00A61C22" w:rsidR="00383E43" w:rsidRDefault="00A61C22" w14:paraId="21A8F549" w14:textId="450BBA96">
      <w:pPr>
        <w:pStyle w:val="FirstParagraph"/>
        <w:rPr>
          <w:lang w:val="fr-FR"/>
          <w:rPrChange w:author="Philippe Cornichet" w:date="2021-08-12T15:19:00Z" w:id="900563231">
            <w:rPr/>
          </w:rPrChange>
        </w:rPr>
      </w:pPr>
      <w:r w:rsidRPr="0E197015" w:rsidR="00A61C22">
        <w:rPr>
          <w:lang w:val="fr-FR"/>
          <w:rPrChange w:author="Philippe Cornichet" w:date="2021-08-12T15:19:00Z" w:id="1093658236"/>
        </w:rPr>
        <w:t xml:space="preserve">Puis dans </w:t>
      </w:r>
      <w:proofErr w:type="spellStart"/>
      <w:r w:rsidRPr="0E197015" w:rsidR="00A61C22">
        <w:rPr>
          <w:lang w:val="fr-FR"/>
          <w:rPrChange w:author="Philippe Cornichet" w:date="2021-08-12T15:19:00Z" w:id="1459527514"/>
        </w:rPr>
        <w:t>addons</w:t>
      </w:r>
      <w:proofErr w:type="spellEnd"/>
      <w:r w:rsidRPr="0E197015" w:rsidR="00A61C22">
        <w:rPr>
          <w:lang w:val="fr-FR"/>
          <w:rPrChange w:author="Philippe Cornichet" w:date="2021-08-12T15:19:00Z" w:id="456666501"/>
        </w:rPr>
        <w:t xml:space="preserve"> de </w:t>
      </w:r>
      <w:proofErr w:type="spellStart"/>
      <w:r w:rsidRPr="0E197015" w:rsidR="00A61C22">
        <w:rPr>
          <w:lang w:val="fr-FR"/>
          <w:rPrChange w:author="Philippe Cornichet" w:date="2021-08-12T15:19:00Z" w:id="171080683"/>
        </w:rPr>
        <w:t>NodeJs</w:t>
      </w:r>
      <w:proofErr w:type="spellEnd"/>
      <w:r w:rsidRPr="0E197015" w:rsidR="00A61C22">
        <w:rPr>
          <w:lang w:val="fr-FR"/>
          <w:rPrChange w:author="Philippe Cornichet" w:date="2021-08-12T15:19:00Z" w:id="833019224"/>
        </w:rPr>
        <w:t xml:space="preserve">, </w:t>
      </w:r>
      <w:proofErr w:type="gramStart"/>
      <w:r w:rsidRPr="0E197015" w:rsidR="00A61C22">
        <w:rPr>
          <w:lang w:val="fr-FR"/>
          <w:rPrChange w:author="Philippe Cornichet" w:date="2021-08-12T15:19:00Z" w:id="154420350"/>
        </w:rPr>
        <w:t>on</w:t>
      </w:r>
      <w:proofErr w:type="gramEnd"/>
      <w:r w:rsidRPr="0E197015" w:rsidR="00A61C22">
        <w:rPr>
          <w:lang w:val="fr-FR"/>
          <w:rPrChange w:author="Philippe Cornichet" w:date="2021-08-12T15:19:00Z" w:id="773382853"/>
        </w:rPr>
        <w:t xml:space="preserve"> </w:t>
      </w:r>
      <w:proofErr w:type="gramStart"/>
      <w:r w:rsidRPr="0E197015" w:rsidR="00A61C22">
        <w:rPr>
          <w:lang w:val="fr-FR"/>
          <w:rPrChange w:author="Philippe Cornichet" w:date="2021-08-12T15:19:00Z" w:id="1226209157"/>
        </w:rPr>
        <w:t>défini</w:t>
      </w:r>
      <w:proofErr w:type="gramEnd"/>
      <w:r w:rsidRPr="0E197015" w:rsidR="00A61C22">
        <w:rPr>
          <w:lang w:val="fr-FR"/>
          <w:rPrChange w:author="Philippe Cornichet" w:date="2021-08-12T15:19:00Z" w:id="2119568328"/>
        </w:rPr>
        <w:t xml:space="preserve"> le </w:t>
      </w:r>
      <w:del w:author="Tien Thanh Le" w:date="2021-08-13T13:59:31.43Z" w:id="867429543">
        <w:r w:rsidRPr="0E197015" w:rsidDel="00A61C22">
          <w:rPr>
            <w:lang w:val="fr-FR"/>
            <w:rPrChange w:author="Philippe Cornichet" w:date="2021-08-12T15:19:00Z" w:id="1631761207"/>
          </w:rPr>
          <w:delText>methode</w:delText>
        </w:r>
      </w:del>
      <w:ins w:author="Tien Thanh Le" w:date="2021-08-13T13:59:31.432Z" w:id="75783172">
        <w:r w:rsidRPr="0E197015" w:rsidR="01B6A6FD">
          <w:rPr>
            <w:lang w:val="fr-FR"/>
          </w:rPr>
          <w:t>méthode</w:t>
        </w:r>
      </w:ins>
      <w:r w:rsidRPr="0E197015" w:rsidR="00A61C22">
        <w:rPr>
          <w:lang w:val="fr-FR"/>
          <w:rPrChange w:author="Philippe Cornichet" w:date="2021-08-12T15:19:00Z" w:id="1088870668"/>
        </w:rPr>
        <w:t xml:space="preserve"> GET pour retourner les données sur le type table en JavaScript avec le premier élément est </w:t>
      </w:r>
      <w:proofErr w:type="spellStart"/>
      <w:r w:rsidRPr="0E197015" w:rsidR="00A61C22">
        <w:rPr>
          <w:lang w:val="fr-FR"/>
          <w:rPrChange w:author="Philippe Cornichet" w:date="2021-08-12T15:19:00Z" w:id="1283116435"/>
        </w:rPr>
        <w:t>l’id</w:t>
      </w:r>
      <w:proofErr w:type="spellEnd"/>
      <w:r w:rsidRPr="0E197015" w:rsidR="00A61C22">
        <w:rPr>
          <w:lang w:val="fr-FR"/>
          <w:rPrChange w:author="Philippe Cornichet" w:date="2021-08-12T15:19:00Z" w:id="927271452"/>
        </w:rPr>
        <w:t xml:space="preserve"> de l’</w:t>
      </w:r>
      <w:proofErr w:type="spellStart"/>
      <w:r w:rsidRPr="0E197015" w:rsidR="00A61C22">
        <w:rPr>
          <w:lang w:val="fr-FR"/>
          <w:rPrChange w:author="Philippe Cornichet" w:date="2021-08-12T15:19:00Z" w:id="1972352284"/>
        </w:rPr>
        <w:t>Ipstream</w:t>
      </w:r>
      <w:proofErr w:type="spellEnd"/>
      <w:r w:rsidRPr="0E197015" w:rsidR="00A61C22">
        <w:rPr>
          <w:lang w:val="fr-FR"/>
          <w:rPrChange w:author="Philippe Cornichet" w:date="2021-08-12T15:19:00Z" w:id="982822474"/>
        </w:rPr>
        <w:t xml:space="preserve"> que nous voulons et pour SET on veut modifier les données un </w:t>
      </w:r>
      <w:proofErr w:type="spellStart"/>
      <w:r w:rsidRPr="0E197015" w:rsidR="00A61C22">
        <w:rPr>
          <w:lang w:val="fr-FR"/>
          <w:rPrChange w:author="Philippe Cornichet" w:date="2021-08-12T15:19:00Z" w:id="514595115"/>
        </w:rPr>
        <w:t>Ipstream</w:t>
      </w:r>
      <w:proofErr w:type="spellEnd"/>
      <w:r w:rsidRPr="0E197015" w:rsidR="00A61C22">
        <w:rPr>
          <w:lang w:val="fr-FR"/>
          <w:rPrChange w:author="Philippe Cornichet" w:date="2021-08-12T15:19:00Z" w:id="1713098329"/>
        </w:rPr>
        <w:t xml:space="preserve">. Ici, je montre par exemple le SET pour modifier un </w:t>
      </w:r>
      <w:proofErr w:type="spellStart"/>
      <w:r w:rsidRPr="0E197015" w:rsidR="00A61C22">
        <w:rPr>
          <w:lang w:val="fr-FR"/>
          <w:rPrChange w:author="Philippe Cornichet" w:date="2021-08-12T15:19:00Z" w:id="847037990"/>
        </w:rPr>
        <w:t>Ipstream</w:t>
      </w:r>
      <w:proofErr w:type="spellEnd"/>
      <w:r w:rsidRPr="0E197015" w:rsidR="00A61C22">
        <w:rPr>
          <w:lang w:val="fr-FR"/>
          <w:rPrChange w:author="Philippe Cornichet" w:date="2021-08-12T15:19:00Z" w:id="20087910"/>
        </w:rPr>
        <w:t xml:space="preserve"> dans </w:t>
      </w:r>
      <w:r w:rsidRPr="0E197015" w:rsidR="00A61C22">
        <w:rPr>
          <w:i w:val="1"/>
          <w:iCs w:val="1"/>
          <w:lang w:val="fr-FR"/>
          <w:rPrChange w:author="Philippe Cornichet" w:date="2021-08-12T15:19:00Z" w:id="1069246944">
            <w:rPr>
              <w:i w:val="1"/>
              <w:iCs w:val="1"/>
            </w:rPr>
          </w:rPrChange>
        </w:rPr>
        <w:t>addons.cc</w:t>
      </w:r>
      <w:r w:rsidRPr="0E197015" w:rsidR="00A61C22">
        <w:rPr>
          <w:lang w:val="fr-FR"/>
          <w:rPrChange w:author="Philippe Cornichet" w:date="2021-08-12T15:19:00Z" w:id="499969711"/>
        </w:rPr>
        <w:t>.</w:t>
      </w:r>
    </w:p>
    <w:p w:rsidRPr="00A61C22" w:rsidR="00383E43" w:rsidRDefault="00A61C22" w14:paraId="69D6B505" w14:textId="77777777">
      <w:pPr>
        <w:pStyle w:val="SourceCode"/>
        <w:rPr>
          <w:lang w:val="fr-FR"/>
          <w:rPrChange w:author="Philippe Cornichet" w:date="2021-08-12T15:19:00Z" w:id="4158">
            <w:rPr/>
          </w:rPrChange>
        </w:rPr>
      </w:pPr>
      <w:r w:rsidRPr="00A61C22">
        <w:rPr>
          <w:rStyle w:val="CommentTok"/>
          <w:lang w:val="fr-FR"/>
          <w:rPrChange w:author="Philippe Cornichet" w:date="2021-08-12T15:19:00Z" w:id="4159">
            <w:rPr>
              <w:rStyle w:val="CommentTok"/>
            </w:rPr>
          </w:rPrChange>
        </w:rPr>
        <w:t>// Set_</w:t>
      </w:r>
      <w:proofErr w:type="gramStart"/>
      <w:r w:rsidRPr="00A61C22">
        <w:rPr>
          <w:rStyle w:val="CommentTok"/>
          <w:lang w:val="fr-FR"/>
          <w:rPrChange w:author="Philippe Cornichet" w:date="2021-08-12T15:19:00Z" w:id="4160">
            <w:rPr>
              <w:rStyle w:val="CommentTok"/>
            </w:rPr>
          </w:rPrChange>
        </w:rPr>
        <w:t>ipstream(</w:t>
      </w:r>
      <w:proofErr w:type="gramEnd"/>
      <w:r w:rsidRPr="00A61C22">
        <w:rPr>
          <w:rStyle w:val="CommentTok"/>
          <w:lang w:val="fr-FR"/>
          <w:rPrChange w:author="Philippe Cornichet" w:date="2021-08-12T15:19:00Z" w:id="4161">
            <w:rPr>
              <w:rStyle w:val="CommentTok"/>
            </w:rPr>
          </w:rPrChange>
        </w:rPr>
        <w:t>)</w:t>
      </w:r>
      <w:r w:rsidRPr="00A61C22">
        <w:rPr>
          <w:lang w:val="fr-FR"/>
          <w:rPrChange w:author="Philippe Cornichet" w:date="2021-08-12T15:19:00Z" w:id="4162">
            <w:rPr/>
          </w:rPrChange>
        </w:rPr>
        <w:br/>
      </w:r>
      <w:r w:rsidRPr="00A61C22">
        <w:rPr>
          <w:rStyle w:val="NormalTok"/>
          <w:lang w:val="fr-FR"/>
          <w:rPrChange w:author="Philippe Cornichet" w:date="2021-08-12T15:19:00Z" w:id="4163">
            <w:rPr>
              <w:rStyle w:val="NormalTok"/>
            </w:rPr>
          </w:rPrChange>
        </w:rPr>
        <w:t xml:space="preserve">    string data</w:t>
      </w:r>
      <w:r w:rsidRPr="00A61C22">
        <w:rPr>
          <w:rStyle w:val="OperatorTok"/>
          <w:lang w:val="fr-FR"/>
          <w:rPrChange w:author="Philippe Cornichet" w:date="2021-08-12T15:19:00Z" w:id="4164">
            <w:rPr>
              <w:rStyle w:val="OperatorTok"/>
            </w:rPr>
          </w:rPrChange>
        </w:rPr>
        <w:t>[</w:t>
      </w:r>
      <w:r w:rsidRPr="00A61C22">
        <w:rPr>
          <w:rStyle w:val="DecValTok"/>
          <w:lang w:val="fr-FR"/>
          <w:rPrChange w:author="Philippe Cornichet" w:date="2021-08-12T15:19:00Z" w:id="4165">
            <w:rPr>
              <w:rStyle w:val="DecValTok"/>
            </w:rPr>
          </w:rPrChange>
        </w:rPr>
        <w:t>6</w:t>
      </w:r>
      <w:r w:rsidRPr="00A61C22">
        <w:rPr>
          <w:rStyle w:val="OperatorTok"/>
          <w:lang w:val="fr-FR"/>
          <w:rPrChange w:author="Philippe Cornichet" w:date="2021-08-12T15:19:00Z" w:id="4166">
            <w:rPr>
              <w:rStyle w:val="OperatorTok"/>
            </w:rPr>
          </w:rPrChange>
        </w:rPr>
        <w:t>];</w:t>
      </w:r>
      <w:r w:rsidRPr="00A61C22">
        <w:rPr>
          <w:lang w:val="fr-FR"/>
          <w:rPrChange w:author="Philippe Cornichet" w:date="2021-08-12T15:19:00Z" w:id="4167">
            <w:rPr/>
          </w:rPrChange>
        </w:rPr>
        <w:br/>
      </w:r>
      <w:r w:rsidRPr="00A61C22">
        <w:rPr>
          <w:rStyle w:val="NormalTok"/>
          <w:lang w:val="fr-FR"/>
          <w:rPrChange w:author="Philippe Cornichet" w:date="2021-08-12T15:19:00Z" w:id="4168">
            <w:rPr>
              <w:rStyle w:val="NormalTok"/>
            </w:rPr>
          </w:rPrChange>
        </w:rPr>
        <w:t xml:space="preserve">    </w:t>
      </w:r>
      <w:r w:rsidRPr="00A61C22">
        <w:rPr>
          <w:rStyle w:val="DataTypeTok"/>
          <w:lang w:val="fr-FR"/>
          <w:rPrChange w:author="Philippe Cornichet" w:date="2021-08-12T15:19:00Z" w:id="4169">
            <w:rPr>
              <w:rStyle w:val="DataTypeTok"/>
            </w:rPr>
          </w:rPrChange>
        </w:rPr>
        <w:t>unsigned</w:t>
      </w:r>
      <w:r w:rsidRPr="00A61C22">
        <w:rPr>
          <w:rStyle w:val="NormalTok"/>
          <w:lang w:val="fr-FR"/>
          <w:rPrChange w:author="Philippe Cornichet" w:date="2021-08-12T15:19:00Z" w:id="4170">
            <w:rPr>
              <w:rStyle w:val="NormalTok"/>
            </w:rPr>
          </w:rPrChange>
        </w:rPr>
        <w:t xml:space="preserve"> </w:t>
      </w:r>
      <w:r w:rsidRPr="00A61C22">
        <w:rPr>
          <w:rStyle w:val="DataTypeTok"/>
          <w:lang w:val="fr-FR"/>
          <w:rPrChange w:author="Philippe Cornichet" w:date="2021-08-12T15:19:00Z" w:id="4171">
            <w:rPr>
              <w:rStyle w:val="DataTypeTok"/>
            </w:rPr>
          </w:rPrChange>
        </w:rPr>
        <w:t>int</w:t>
      </w:r>
      <w:r w:rsidRPr="00A61C22">
        <w:rPr>
          <w:rStyle w:val="NormalTok"/>
          <w:lang w:val="fr-FR"/>
          <w:rPrChange w:author="Philippe Cornichet" w:date="2021-08-12T15:19:00Z" w:id="4172">
            <w:rPr>
              <w:rStyle w:val="NormalTok"/>
            </w:rPr>
          </w:rPrChange>
        </w:rPr>
        <w:t xml:space="preserve"> id </w:t>
      </w:r>
      <w:r w:rsidRPr="00A61C22">
        <w:rPr>
          <w:rStyle w:val="OperatorTok"/>
          <w:lang w:val="fr-FR"/>
          <w:rPrChange w:author="Philippe Cornichet" w:date="2021-08-12T15:19:00Z" w:id="4173">
            <w:rPr>
              <w:rStyle w:val="OperatorTok"/>
            </w:rPr>
          </w:rPrChange>
        </w:rPr>
        <w:t>=</w:t>
      </w:r>
      <w:r w:rsidRPr="00A61C22">
        <w:rPr>
          <w:rStyle w:val="NormalTok"/>
          <w:lang w:val="fr-FR"/>
          <w:rPrChange w:author="Philippe Cornichet" w:date="2021-08-12T15:19:00Z" w:id="4174">
            <w:rPr>
              <w:rStyle w:val="NormalTok"/>
            </w:rPr>
          </w:rPrChange>
        </w:rPr>
        <w:t xml:space="preserve"> </w:t>
      </w:r>
      <w:r w:rsidRPr="00A61C22">
        <w:rPr>
          <w:rStyle w:val="OperatorTok"/>
          <w:lang w:val="fr-FR"/>
          <w:rPrChange w:author="Philippe Cornichet" w:date="2021-08-12T15:19:00Z" w:id="4175">
            <w:rPr>
              <w:rStyle w:val="OperatorTok"/>
            </w:rPr>
          </w:rPrChange>
        </w:rPr>
        <w:t>(</w:t>
      </w:r>
      <w:r w:rsidRPr="00A61C22">
        <w:rPr>
          <w:rStyle w:val="DataTypeTok"/>
          <w:lang w:val="fr-FR"/>
          <w:rPrChange w:author="Philippe Cornichet" w:date="2021-08-12T15:19:00Z" w:id="4176">
            <w:rPr>
              <w:rStyle w:val="DataTypeTok"/>
            </w:rPr>
          </w:rPrChange>
        </w:rPr>
        <w:t>unsigned</w:t>
      </w:r>
      <w:r w:rsidRPr="00A61C22">
        <w:rPr>
          <w:rStyle w:val="NormalTok"/>
          <w:lang w:val="fr-FR"/>
          <w:rPrChange w:author="Philippe Cornichet" w:date="2021-08-12T15:19:00Z" w:id="4177">
            <w:rPr>
              <w:rStyle w:val="NormalTok"/>
            </w:rPr>
          </w:rPrChange>
        </w:rPr>
        <w:t xml:space="preserve"> </w:t>
      </w:r>
      <w:r w:rsidRPr="00A61C22">
        <w:rPr>
          <w:rStyle w:val="DataTypeTok"/>
          <w:lang w:val="fr-FR"/>
          <w:rPrChange w:author="Philippe Cornichet" w:date="2021-08-12T15:19:00Z" w:id="4178">
            <w:rPr>
              <w:rStyle w:val="DataTypeTok"/>
            </w:rPr>
          </w:rPrChange>
        </w:rPr>
        <w:t>int</w:t>
      </w:r>
      <w:r w:rsidRPr="00A61C22">
        <w:rPr>
          <w:rStyle w:val="OperatorTok"/>
          <w:lang w:val="fr-FR"/>
          <w:rPrChange w:author="Philippe Cornichet" w:date="2021-08-12T15:19:00Z" w:id="4179">
            <w:rPr>
              <w:rStyle w:val="OperatorTok"/>
            </w:rPr>
          </w:rPrChange>
        </w:rPr>
        <w:t>)</w:t>
      </w:r>
      <w:r w:rsidRPr="00A61C22">
        <w:rPr>
          <w:rStyle w:val="NormalTok"/>
          <w:lang w:val="fr-FR"/>
          <w:rPrChange w:author="Philippe Cornichet" w:date="2021-08-12T15:19:00Z" w:id="4180">
            <w:rPr>
              <w:rStyle w:val="NormalTok"/>
            </w:rPr>
          </w:rPrChange>
        </w:rPr>
        <w:t>info</w:t>
      </w:r>
      <w:r w:rsidRPr="00A61C22">
        <w:rPr>
          <w:rStyle w:val="OperatorTok"/>
          <w:lang w:val="fr-FR"/>
          <w:rPrChange w:author="Philippe Cornichet" w:date="2021-08-12T15:19:00Z" w:id="4181">
            <w:rPr>
              <w:rStyle w:val="OperatorTok"/>
            </w:rPr>
          </w:rPrChange>
        </w:rPr>
        <w:t>[</w:t>
      </w:r>
      <w:r w:rsidRPr="00A61C22">
        <w:rPr>
          <w:rStyle w:val="DecValTok"/>
          <w:lang w:val="fr-FR"/>
          <w:rPrChange w:author="Philippe Cornichet" w:date="2021-08-12T15:19:00Z" w:id="4182">
            <w:rPr>
              <w:rStyle w:val="DecValTok"/>
            </w:rPr>
          </w:rPrChange>
        </w:rPr>
        <w:t>0</w:t>
      </w:r>
      <w:r w:rsidRPr="00A61C22">
        <w:rPr>
          <w:rStyle w:val="OperatorTok"/>
          <w:lang w:val="fr-FR"/>
          <w:rPrChange w:author="Philippe Cornichet" w:date="2021-08-12T15:19:00Z" w:id="4183">
            <w:rPr>
              <w:rStyle w:val="OperatorTok"/>
            </w:rPr>
          </w:rPrChange>
        </w:rPr>
        <w:t>].</w:t>
      </w:r>
      <w:r w:rsidRPr="00A61C22">
        <w:rPr>
          <w:rStyle w:val="NormalTok"/>
          <w:lang w:val="fr-FR"/>
          <w:rPrChange w:author="Philippe Cornichet" w:date="2021-08-12T15:19:00Z" w:id="4184">
            <w:rPr>
              <w:rStyle w:val="NormalTok"/>
            </w:rPr>
          </w:rPrChange>
        </w:rPr>
        <w:t>ToNumber</w:t>
      </w:r>
      <w:r w:rsidRPr="00A61C22">
        <w:rPr>
          <w:rStyle w:val="OperatorTok"/>
          <w:lang w:val="fr-FR"/>
          <w:rPrChange w:author="Philippe Cornichet" w:date="2021-08-12T15:19:00Z" w:id="4185">
            <w:rPr>
              <w:rStyle w:val="OperatorTok"/>
            </w:rPr>
          </w:rPrChange>
        </w:rPr>
        <w:t>();</w:t>
      </w:r>
      <w:r w:rsidRPr="00A61C22">
        <w:rPr>
          <w:lang w:val="fr-FR"/>
          <w:rPrChange w:author="Philippe Cornichet" w:date="2021-08-12T15:19:00Z" w:id="4186">
            <w:rPr/>
          </w:rPrChange>
        </w:rPr>
        <w:br/>
      </w:r>
      <w:r w:rsidRPr="00A61C22">
        <w:rPr>
          <w:rStyle w:val="NormalTok"/>
          <w:lang w:val="fr-FR"/>
          <w:rPrChange w:author="Philippe Cornichet" w:date="2021-08-12T15:19:00Z" w:id="4187">
            <w:rPr>
              <w:rStyle w:val="NormalTok"/>
            </w:rPr>
          </w:rPrChange>
        </w:rPr>
        <w:t xml:space="preserve">    </w:t>
      </w:r>
      <w:r w:rsidRPr="00A61C22">
        <w:rPr>
          <w:rStyle w:val="ControlFlowTok"/>
          <w:lang w:val="fr-FR"/>
          <w:rPrChange w:author="Philippe Cornichet" w:date="2021-08-12T15:19:00Z" w:id="4188">
            <w:rPr>
              <w:rStyle w:val="ControlFlowTok"/>
            </w:rPr>
          </w:rPrChange>
        </w:rPr>
        <w:t>for</w:t>
      </w:r>
      <w:r w:rsidRPr="00A61C22">
        <w:rPr>
          <w:rStyle w:val="NormalTok"/>
          <w:lang w:val="fr-FR"/>
          <w:rPrChange w:author="Philippe Cornichet" w:date="2021-08-12T15:19:00Z" w:id="4189">
            <w:rPr>
              <w:rStyle w:val="NormalTok"/>
            </w:rPr>
          </w:rPrChange>
        </w:rPr>
        <w:t xml:space="preserve"> </w:t>
      </w:r>
      <w:r w:rsidRPr="00A61C22">
        <w:rPr>
          <w:rStyle w:val="OperatorTok"/>
          <w:lang w:val="fr-FR"/>
          <w:rPrChange w:author="Philippe Cornichet" w:date="2021-08-12T15:19:00Z" w:id="4190">
            <w:rPr>
              <w:rStyle w:val="OperatorTok"/>
            </w:rPr>
          </w:rPrChange>
        </w:rPr>
        <w:t>(</w:t>
      </w:r>
      <w:r w:rsidRPr="00A61C22">
        <w:rPr>
          <w:rStyle w:val="DataTypeTok"/>
          <w:lang w:val="fr-FR"/>
          <w:rPrChange w:author="Philippe Cornichet" w:date="2021-08-12T15:19:00Z" w:id="4191">
            <w:rPr>
              <w:rStyle w:val="DataTypeTok"/>
            </w:rPr>
          </w:rPrChange>
        </w:rPr>
        <w:t>int</w:t>
      </w:r>
      <w:r w:rsidRPr="00A61C22">
        <w:rPr>
          <w:rStyle w:val="NormalTok"/>
          <w:lang w:val="fr-FR"/>
          <w:rPrChange w:author="Philippe Cornichet" w:date="2021-08-12T15:19:00Z" w:id="4192">
            <w:rPr>
              <w:rStyle w:val="NormalTok"/>
            </w:rPr>
          </w:rPrChange>
        </w:rPr>
        <w:t xml:space="preserve"> i </w:t>
      </w:r>
      <w:r w:rsidRPr="00A61C22">
        <w:rPr>
          <w:rStyle w:val="OperatorTok"/>
          <w:lang w:val="fr-FR"/>
          <w:rPrChange w:author="Philippe Cornichet" w:date="2021-08-12T15:19:00Z" w:id="4193">
            <w:rPr>
              <w:rStyle w:val="OperatorTok"/>
            </w:rPr>
          </w:rPrChange>
        </w:rPr>
        <w:t>=</w:t>
      </w:r>
      <w:r w:rsidRPr="00A61C22">
        <w:rPr>
          <w:rStyle w:val="NormalTok"/>
          <w:lang w:val="fr-FR"/>
          <w:rPrChange w:author="Philippe Cornichet" w:date="2021-08-12T15:19:00Z" w:id="4194">
            <w:rPr>
              <w:rStyle w:val="NormalTok"/>
            </w:rPr>
          </w:rPrChange>
        </w:rPr>
        <w:t xml:space="preserve"> </w:t>
      </w:r>
      <w:r w:rsidRPr="00A61C22">
        <w:rPr>
          <w:rStyle w:val="DecValTok"/>
          <w:lang w:val="fr-FR"/>
          <w:rPrChange w:author="Philippe Cornichet" w:date="2021-08-12T15:19:00Z" w:id="4195">
            <w:rPr>
              <w:rStyle w:val="DecValTok"/>
            </w:rPr>
          </w:rPrChange>
        </w:rPr>
        <w:t>0</w:t>
      </w:r>
      <w:r w:rsidRPr="00A61C22">
        <w:rPr>
          <w:rStyle w:val="OperatorTok"/>
          <w:lang w:val="fr-FR"/>
          <w:rPrChange w:author="Philippe Cornichet" w:date="2021-08-12T15:19:00Z" w:id="4196">
            <w:rPr>
              <w:rStyle w:val="OperatorTok"/>
            </w:rPr>
          </w:rPrChange>
        </w:rPr>
        <w:t>;</w:t>
      </w:r>
      <w:r w:rsidRPr="00A61C22">
        <w:rPr>
          <w:rStyle w:val="NormalTok"/>
          <w:lang w:val="fr-FR"/>
          <w:rPrChange w:author="Philippe Cornichet" w:date="2021-08-12T15:19:00Z" w:id="4197">
            <w:rPr>
              <w:rStyle w:val="NormalTok"/>
            </w:rPr>
          </w:rPrChange>
        </w:rPr>
        <w:t xml:space="preserve"> i </w:t>
      </w:r>
      <w:r w:rsidRPr="00A61C22">
        <w:rPr>
          <w:rStyle w:val="OperatorTok"/>
          <w:lang w:val="fr-FR"/>
          <w:rPrChange w:author="Philippe Cornichet" w:date="2021-08-12T15:19:00Z" w:id="4198">
            <w:rPr>
              <w:rStyle w:val="OperatorTok"/>
            </w:rPr>
          </w:rPrChange>
        </w:rPr>
        <w:t>&lt;</w:t>
      </w:r>
      <w:r w:rsidRPr="00A61C22">
        <w:rPr>
          <w:rStyle w:val="NormalTok"/>
          <w:lang w:val="fr-FR"/>
          <w:rPrChange w:author="Philippe Cornichet" w:date="2021-08-12T15:19:00Z" w:id="4199">
            <w:rPr>
              <w:rStyle w:val="NormalTok"/>
            </w:rPr>
          </w:rPrChange>
        </w:rPr>
        <w:t xml:space="preserve"> </w:t>
      </w:r>
      <w:r w:rsidRPr="00A61C22">
        <w:rPr>
          <w:rStyle w:val="DecValTok"/>
          <w:lang w:val="fr-FR"/>
          <w:rPrChange w:author="Philippe Cornichet" w:date="2021-08-12T15:19:00Z" w:id="4200">
            <w:rPr>
              <w:rStyle w:val="DecValTok"/>
            </w:rPr>
          </w:rPrChange>
        </w:rPr>
        <w:t>6</w:t>
      </w:r>
      <w:r w:rsidRPr="00A61C22">
        <w:rPr>
          <w:rStyle w:val="OperatorTok"/>
          <w:lang w:val="fr-FR"/>
          <w:rPrChange w:author="Philippe Cornichet" w:date="2021-08-12T15:19:00Z" w:id="4201">
            <w:rPr>
              <w:rStyle w:val="OperatorTok"/>
            </w:rPr>
          </w:rPrChange>
        </w:rPr>
        <w:t>;</w:t>
      </w:r>
      <w:r w:rsidRPr="00A61C22">
        <w:rPr>
          <w:rStyle w:val="NormalTok"/>
          <w:lang w:val="fr-FR"/>
          <w:rPrChange w:author="Philippe Cornichet" w:date="2021-08-12T15:19:00Z" w:id="4202">
            <w:rPr>
              <w:rStyle w:val="NormalTok"/>
            </w:rPr>
          </w:rPrChange>
        </w:rPr>
        <w:t xml:space="preserve"> i</w:t>
      </w:r>
      <w:r w:rsidRPr="00A61C22">
        <w:rPr>
          <w:rStyle w:val="OperatorTok"/>
          <w:lang w:val="fr-FR"/>
          <w:rPrChange w:author="Philippe Cornichet" w:date="2021-08-12T15:19:00Z" w:id="4203">
            <w:rPr>
              <w:rStyle w:val="OperatorTok"/>
            </w:rPr>
          </w:rPrChange>
        </w:rPr>
        <w:t>++)</w:t>
      </w:r>
      <w:r w:rsidRPr="00A61C22">
        <w:rPr>
          <w:rStyle w:val="NormalTok"/>
          <w:lang w:val="fr-FR"/>
          <w:rPrChange w:author="Philippe Cornichet" w:date="2021-08-12T15:19:00Z" w:id="4204">
            <w:rPr>
              <w:rStyle w:val="NormalTok"/>
            </w:rPr>
          </w:rPrChange>
        </w:rPr>
        <w:t xml:space="preserve"> data</w:t>
      </w:r>
      <w:r w:rsidRPr="00A61C22">
        <w:rPr>
          <w:rStyle w:val="OperatorTok"/>
          <w:lang w:val="fr-FR"/>
          <w:rPrChange w:author="Philippe Cornichet" w:date="2021-08-12T15:19:00Z" w:id="4205">
            <w:rPr>
              <w:rStyle w:val="OperatorTok"/>
            </w:rPr>
          </w:rPrChange>
        </w:rPr>
        <w:t>[</w:t>
      </w:r>
      <w:r w:rsidRPr="00A61C22">
        <w:rPr>
          <w:rStyle w:val="NormalTok"/>
          <w:lang w:val="fr-FR"/>
          <w:rPrChange w:author="Philippe Cornichet" w:date="2021-08-12T15:19:00Z" w:id="4206">
            <w:rPr>
              <w:rStyle w:val="NormalTok"/>
            </w:rPr>
          </w:rPrChange>
        </w:rPr>
        <w:t>i</w:t>
      </w:r>
      <w:r w:rsidRPr="00A61C22">
        <w:rPr>
          <w:rStyle w:val="OperatorTok"/>
          <w:lang w:val="fr-FR"/>
          <w:rPrChange w:author="Philippe Cornichet" w:date="2021-08-12T15:19:00Z" w:id="4207">
            <w:rPr>
              <w:rStyle w:val="OperatorTok"/>
            </w:rPr>
          </w:rPrChange>
        </w:rPr>
        <w:t>]</w:t>
      </w:r>
      <w:r w:rsidRPr="00A61C22">
        <w:rPr>
          <w:rStyle w:val="NormalTok"/>
          <w:lang w:val="fr-FR"/>
          <w:rPrChange w:author="Philippe Cornichet" w:date="2021-08-12T15:19:00Z" w:id="4208">
            <w:rPr>
              <w:rStyle w:val="NormalTok"/>
            </w:rPr>
          </w:rPrChange>
        </w:rPr>
        <w:t xml:space="preserve"> </w:t>
      </w:r>
      <w:r w:rsidRPr="00A61C22">
        <w:rPr>
          <w:rStyle w:val="OperatorTok"/>
          <w:lang w:val="fr-FR"/>
          <w:rPrChange w:author="Philippe Cornichet" w:date="2021-08-12T15:19:00Z" w:id="4209">
            <w:rPr>
              <w:rStyle w:val="OperatorTok"/>
            </w:rPr>
          </w:rPrChange>
        </w:rPr>
        <w:t>=</w:t>
      </w:r>
      <w:r w:rsidRPr="00A61C22">
        <w:rPr>
          <w:rStyle w:val="NormalTok"/>
          <w:lang w:val="fr-FR"/>
          <w:rPrChange w:author="Philippe Cornichet" w:date="2021-08-12T15:19:00Z" w:id="4210">
            <w:rPr>
              <w:rStyle w:val="NormalTok"/>
            </w:rPr>
          </w:rPrChange>
        </w:rPr>
        <w:t xml:space="preserve"> </w:t>
      </w:r>
      <w:r w:rsidRPr="00A61C22">
        <w:rPr>
          <w:rStyle w:val="OperatorTok"/>
          <w:lang w:val="fr-FR"/>
          <w:rPrChange w:author="Philippe Cornichet" w:date="2021-08-12T15:19:00Z" w:id="4211">
            <w:rPr>
              <w:rStyle w:val="OperatorTok"/>
            </w:rPr>
          </w:rPrChange>
        </w:rPr>
        <w:t>(</w:t>
      </w:r>
      <w:r w:rsidRPr="00A61C22">
        <w:rPr>
          <w:rStyle w:val="NormalTok"/>
          <w:lang w:val="fr-FR"/>
          <w:rPrChange w:author="Philippe Cornichet" w:date="2021-08-12T15:19:00Z" w:id="4212">
            <w:rPr>
              <w:rStyle w:val="NormalTok"/>
            </w:rPr>
          </w:rPrChange>
        </w:rPr>
        <w:t>string</w:t>
      </w:r>
      <w:r w:rsidRPr="00A61C22">
        <w:rPr>
          <w:rStyle w:val="OperatorTok"/>
          <w:lang w:val="fr-FR"/>
          <w:rPrChange w:author="Philippe Cornichet" w:date="2021-08-12T15:19:00Z" w:id="4213">
            <w:rPr>
              <w:rStyle w:val="OperatorTok"/>
            </w:rPr>
          </w:rPrChange>
        </w:rPr>
        <w:t>)</w:t>
      </w:r>
      <w:r w:rsidRPr="00A61C22">
        <w:rPr>
          <w:rStyle w:val="NormalTok"/>
          <w:lang w:val="fr-FR"/>
          <w:rPrChange w:author="Philippe Cornichet" w:date="2021-08-12T15:19:00Z" w:id="4214">
            <w:rPr>
              <w:rStyle w:val="NormalTok"/>
            </w:rPr>
          </w:rPrChange>
        </w:rPr>
        <w:t>info</w:t>
      </w:r>
      <w:r w:rsidRPr="00A61C22">
        <w:rPr>
          <w:rStyle w:val="OperatorTok"/>
          <w:lang w:val="fr-FR"/>
          <w:rPrChange w:author="Philippe Cornichet" w:date="2021-08-12T15:19:00Z" w:id="4215">
            <w:rPr>
              <w:rStyle w:val="OperatorTok"/>
            </w:rPr>
          </w:rPrChange>
        </w:rPr>
        <w:t>[</w:t>
      </w:r>
      <w:r w:rsidRPr="00A61C22">
        <w:rPr>
          <w:rStyle w:val="NormalTok"/>
          <w:lang w:val="fr-FR"/>
          <w:rPrChange w:author="Philippe Cornichet" w:date="2021-08-12T15:19:00Z" w:id="4216">
            <w:rPr>
              <w:rStyle w:val="NormalTok"/>
            </w:rPr>
          </w:rPrChange>
        </w:rPr>
        <w:t xml:space="preserve">i </w:t>
      </w:r>
      <w:r w:rsidRPr="00A61C22">
        <w:rPr>
          <w:rStyle w:val="OperatorTok"/>
          <w:lang w:val="fr-FR"/>
          <w:rPrChange w:author="Philippe Cornichet" w:date="2021-08-12T15:19:00Z" w:id="4217">
            <w:rPr>
              <w:rStyle w:val="OperatorTok"/>
            </w:rPr>
          </w:rPrChange>
        </w:rPr>
        <w:t>+</w:t>
      </w:r>
      <w:r w:rsidRPr="00A61C22">
        <w:rPr>
          <w:rStyle w:val="NormalTok"/>
          <w:lang w:val="fr-FR"/>
          <w:rPrChange w:author="Philippe Cornichet" w:date="2021-08-12T15:19:00Z" w:id="4218">
            <w:rPr>
              <w:rStyle w:val="NormalTok"/>
            </w:rPr>
          </w:rPrChange>
        </w:rPr>
        <w:t xml:space="preserve"> </w:t>
      </w:r>
      <w:r w:rsidRPr="00A61C22">
        <w:rPr>
          <w:rStyle w:val="DecValTok"/>
          <w:lang w:val="fr-FR"/>
          <w:rPrChange w:author="Philippe Cornichet" w:date="2021-08-12T15:19:00Z" w:id="4219">
            <w:rPr>
              <w:rStyle w:val="DecValTok"/>
            </w:rPr>
          </w:rPrChange>
        </w:rPr>
        <w:t>1</w:t>
      </w:r>
      <w:r w:rsidRPr="00A61C22">
        <w:rPr>
          <w:rStyle w:val="OperatorTok"/>
          <w:lang w:val="fr-FR"/>
          <w:rPrChange w:author="Philippe Cornichet" w:date="2021-08-12T15:19:00Z" w:id="4220">
            <w:rPr>
              <w:rStyle w:val="OperatorTok"/>
            </w:rPr>
          </w:rPrChange>
        </w:rPr>
        <w:t>].</w:t>
      </w:r>
      <w:r w:rsidRPr="00A61C22">
        <w:rPr>
          <w:rStyle w:val="NormalTok"/>
          <w:lang w:val="fr-FR"/>
          <w:rPrChange w:author="Philippe Cornichet" w:date="2021-08-12T15:19:00Z" w:id="4221">
            <w:rPr>
              <w:rStyle w:val="NormalTok"/>
            </w:rPr>
          </w:rPrChange>
        </w:rPr>
        <w:t>ToString</w:t>
      </w:r>
      <w:r w:rsidRPr="00A61C22">
        <w:rPr>
          <w:rStyle w:val="OperatorTok"/>
          <w:lang w:val="fr-FR"/>
          <w:rPrChange w:author="Philippe Cornichet" w:date="2021-08-12T15:19:00Z" w:id="4222">
            <w:rPr>
              <w:rStyle w:val="OperatorTok"/>
            </w:rPr>
          </w:rPrChange>
        </w:rPr>
        <w:t>();</w:t>
      </w:r>
      <w:r w:rsidRPr="00A61C22">
        <w:rPr>
          <w:lang w:val="fr-FR"/>
          <w:rPrChange w:author="Philippe Cornichet" w:date="2021-08-12T15:19:00Z" w:id="4223">
            <w:rPr/>
          </w:rPrChange>
        </w:rPr>
        <w:br/>
      </w:r>
      <w:r w:rsidRPr="00A61C22">
        <w:rPr>
          <w:rStyle w:val="NormalTok"/>
          <w:lang w:val="fr-FR"/>
          <w:rPrChange w:author="Philippe Cornichet" w:date="2021-08-12T15:19:00Z" w:id="4224">
            <w:rPr>
              <w:rStyle w:val="NormalTok"/>
            </w:rPr>
          </w:rPrChange>
        </w:rPr>
        <w:t xml:space="preserve">    </w:t>
      </w:r>
      <w:r w:rsidRPr="00A61C22">
        <w:rPr>
          <w:rStyle w:val="VariableTok"/>
          <w:lang w:val="fr-FR"/>
          <w:rPrChange w:author="Philippe Cornichet" w:date="2021-08-12T15:19:00Z" w:id="4225">
            <w:rPr>
              <w:rStyle w:val="VariableTok"/>
            </w:rPr>
          </w:rPrChange>
        </w:rPr>
        <w:t>s_oCRestapiDefault</w:t>
      </w:r>
      <w:r w:rsidRPr="00A61C22">
        <w:rPr>
          <w:rStyle w:val="OperatorTok"/>
          <w:lang w:val="fr-FR"/>
          <w:rPrChange w:author="Philippe Cornichet" w:date="2021-08-12T15:19:00Z" w:id="4226">
            <w:rPr>
              <w:rStyle w:val="OperatorTok"/>
            </w:rPr>
          </w:rPrChange>
        </w:rPr>
        <w:t>.</w:t>
      </w:r>
      <w:r w:rsidRPr="00A61C22">
        <w:rPr>
          <w:rStyle w:val="NormalTok"/>
          <w:lang w:val="fr-FR"/>
          <w:rPrChange w:author="Philippe Cornichet" w:date="2021-08-12T15:19:00Z" w:id="4227">
            <w:rPr>
              <w:rStyle w:val="NormalTok"/>
            </w:rPr>
          </w:rPrChange>
        </w:rPr>
        <w:t>setdata</w:t>
      </w:r>
      <w:r w:rsidRPr="00A61C22">
        <w:rPr>
          <w:rStyle w:val="OperatorTok"/>
          <w:lang w:val="fr-FR"/>
          <w:rPrChange w:author="Philippe Cornichet" w:date="2021-08-12T15:19:00Z" w:id="4228">
            <w:rPr>
              <w:rStyle w:val="OperatorTok"/>
            </w:rPr>
          </w:rPrChange>
        </w:rPr>
        <w:t>(</w:t>
      </w:r>
      <w:r w:rsidRPr="00A61C22">
        <w:rPr>
          <w:rStyle w:val="NormalTok"/>
          <w:lang w:val="fr-FR"/>
          <w:rPrChange w:author="Philippe Cornichet" w:date="2021-08-12T15:19:00Z" w:id="4229">
            <w:rPr>
              <w:rStyle w:val="NormalTok"/>
            </w:rPr>
          </w:rPrChange>
        </w:rPr>
        <w:t>id</w:t>
      </w:r>
      <w:r w:rsidRPr="00A61C22">
        <w:rPr>
          <w:rStyle w:val="OperatorTok"/>
          <w:lang w:val="fr-FR"/>
          <w:rPrChange w:author="Philippe Cornichet" w:date="2021-08-12T15:19:00Z" w:id="4230">
            <w:rPr>
              <w:rStyle w:val="OperatorTok"/>
            </w:rPr>
          </w:rPrChange>
        </w:rPr>
        <w:t>,</w:t>
      </w:r>
      <w:r w:rsidRPr="00A61C22">
        <w:rPr>
          <w:rStyle w:val="NormalTok"/>
          <w:lang w:val="fr-FR"/>
          <w:rPrChange w:author="Philippe Cornichet" w:date="2021-08-12T15:19:00Z" w:id="4231">
            <w:rPr>
              <w:rStyle w:val="NormalTok"/>
            </w:rPr>
          </w:rPrChange>
        </w:rPr>
        <w:t xml:space="preserve"> data</w:t>
      </w:r>
      <w:r w:rsidRPr="00A61C22">
        <w:rPr>
          <w:rStyle w:val="OperatorTok"/>
          <w:lang w:val="fr-FR"/>
          <w:rPrChange w:author="Philippe Cornichet" w:date="2021-08-12T15:19:00Z" w:id="4232">
            <w:rPr>
              <w:rStyle w:val="OperatorTok"/>
            </w:rPr>
          </w:rPrChange>
        </w:rPr>
        <w:t>);</w:t>
      </w:r>
      <w:r w:rsidRPr="00A61C22">
        <w:rPr>
          <w:lang w:val="fr-FR"/>
          <w:rPrChange w:author="Philippe Cornichet" w:date="2021-08-12T15:19:00Z" w:id="4233">
            <w:rPr/>
          </w:rPrChange>
        </w:rPr>
        <w:br/>
      </w:r>
      <w:r w:rsidRPr="00A61C22">
        <w:rPr>
          <w:rStyle w:val="NormalTok"/>
          <w:lang w:val="fr-FR"/>
          <w:rPrChange w:author="Philippe Cornichet" w:date="2021-08-12T15:19:00Z" w:id="4234">
            <w:rPr>
              <w:rStyle w:val="NormalTok"/>
            </w:rPr>
          </w:rPrChange>
        </w:rPr>
        <w:t xml:space="preserve">    </w:t>
      </w:r>
      <w:r w:rsidRPr="00A61C22">
        <w:rPr>
          <w:rStyle w:val="ControlFlowTok"/>
          <w:lang w:val="fr-FR"/>
          <w:rPrChange w:author="Philippe Cornichet" w:date="2021-08-12T15:19:00Z" w:id="4235">
            <w:rPr>
              <w:rStyle w:val="ControlFlowTok"/>
            </w:rPr>
          </w:rPrChange>
        </w:rPr>
        <w:t>return</w:t>
      </w:r>
      <w:r w:rsidRPr="00A61C22">
        <w:rPr>
          <w:rStyle w:val="NormalTok"/>
          <w:lang w:val="fr-FR"/>
          <w:rPrChange w:author="Philippe Cornichet" w:date="2021-08-12T15:19:00Z" w:id="4236">
            <w:rPr>
              <w:rStyle w:val="NormalTok"/>
            </w:rPr>
          </w:rPrChange>
        </w:rPr>
        <w:t xml:space="preserve"> env</w:t>
      </w:r>
      <w:r w:rsidRPr="00A61C22">
        <w:rPr>
          <w:rStyle w:val="OperatorTok"/>
          <w:lang w:val="fr-FR"/>
          <w:rPrChange w:author="Philippe Cornichet" w:date="2021-08-12T15:19:00Z" w:id="4237">
            <w:rPr>
              <w:rStyle w:val="OperatorTok"/>
            </w:rPr>
          </w:rPrChange>
        </w:rPr>
        <w:t>.</w:t>
      </w:r>
      <w:r w:rsidRPr="00A61C22">
        <w:rPr>
          <w:rStyle w:val="NormalTok"/>
          <w:lang w:val="fr-FR"/>
          <w:rPrChange w:author="Philippe Cornichet" w:date="2021-08-12T15:19:00Z" w:id="4238">
            <w:rPr>
              <w:rStyle w:val="NormalTok"/>
            </w:rPr>
          </w:rPrChange>
        </w:rPr>
        <w:t>Null</w:t>
      </w:r>
      <w:r w:rsidRPr="00A61C22">
        <w:rPr>
          <w:rStyle w:val="OperatorTok"/>
          <w:lang w:val="fr-FR"/>
          <w:rPrChange w:author="Philippe Cornichet" w:date="2021-08-12T15:19:00Z" w:id="4239">
            <w:rPr>
              <w:rStyle w:val="OperatorTok"/>
            </w:rPr>
          </w:rPrChange>
        </w:rPr>
        <w:t>();</w:t>
      </w:r>
    </w:p>
    <w:p w:rsidRPr="00A61C22" w:rsidR="00383E43" w:rsidRDefault="00A61C22" w14:paraId="6CEB64A8" w14:textId="77777777">
      <w:pPr>
        <w:pStyle w:val="FirstParagraph"/>
        <w:rPr>
          <w:lang w:val="fr-FR"/>
          <w:rPrChange w:author="Philippe Cornichet" w:date="2021-08-12T15:19:00Z" w:id="4240">
            <w:rPr/>
          </w:rPrChange>
        </w:rPr>
      </w:pPr>
      <w:r w:rsidRPr="00A61C22">
        <w:rPr>
          <w:lang w:val="fr-FR"/>
          <w:rPrChange w:author="Philippe Cornichet" w:date="2021-08-12T15:19:00Z" w:id="4241">
            <w:rPr/>
          </w:rPrChange>
        </w:rPr>
        <w:t>Enfin, simplement on peut rappel ce fonction dans notre route en JavaScript</w:t>
      </w:r>
    </w:p>
    <w:p w:rsidRPr="00A61C22" w:rsidR="00383E43" w:rsidRDefault="00A61C22" w14:paraId="1D816F7A" w14:textId="77777777">
      <w:pPr>
        <w:pStyle w:val="SourceCode"/>
        <w:rPr>
          <w:lang w:val="fr-FR"/>
          <w:rPrChange w:author="Philippe Cornichet" w:date="2021-08-12T15:19:00Z" w:id="4242">
            <w:rPr/>
          </w:rPrChange>
        </w:rPr>
      </w:pPr>
      <w:r w:rsidRPr="00A61C22">
        <w:rPr>
          <w:rStyle w:val="CommentTok"/>
          <w:lang w:val="fr-FR"/>
          <w:rPrChange w:author="Philippe Cornichet" w:date="2021-08-12T15:19:00Z" w:id="4243">
            <w:rPr>
              <w:rStyle w:val="CommentTok"/>
            </w:rPr>
          </w:rPrChange>
        </w:rPr>
        <w:t>// routes/app/api.js</w:t>
      </w:r>
      <w:r w:rsidRPr="00A61C22">
        <w:rPr>
          <w:lang w:val="fr-FR"/>
          <w:rPrChange w:author="Philippe Cornichet" w:date="2021-08-12T15:19:00Z" w:id="4244">
            <w:rPr/>
          </w:rPrChange>
        </w:rPr>
        <w:br/>
      </w:r>
      <w:r w:rsidRPr="00A61C22">
        <w:rPr>
          <w:lang w:val="fr-FR"/>
          <w:rPrChange w:author="Philippe Cornichet" w:date="2021-08-12T15:19:00Z" w:id="4245">
            <w:rPr/>
          </w:rPrChange>
        </w:rPr>
        <w:br/>
      </w:r>
      <w:proofErr w:type="gramStart"/>
      <w:r w:rsidRPr="00A61C22">
        <w:rPr>
          <w:rStyle w:val="NormalTok"/>
          <w:lang w:val="fr-FR"/>
          <w:rPrChange w:author="Philippe Cornichet" w:date="2021-08-12T15:19:00Z" w:id="4246">
            <w:rPr>
              <w:rStyle w:val="NormalTok"/>
            </w:rPr>
          </w:rPrChange>
        </w:rPr>
        <w:t>router</w:t>
      </w:r>
      <w:r w:rsidRPr="00A61C22">
        <w:rPr>
          <w:rStyle w:val="OperatorTok"/>
          <w:lang w:val="fr-FR"/>
          <w:rPrChange w:author="Philippe Cornichet" w:date="2021-08-12T15:19:00Z" w:id="4247">
            <w:rPr>
              <w:rStyle w:val="OperatorTok"/>
            </w:rPr>
          </w:rPrChange>
        </w:rPr>
        <w:t>.</w:t>
      </w:r>
      <w:r w:rsidRPr="00A61C22">
        <w:rPr>
          <w:rStyle w:val="FunctionTok"/>
          <w:lang w:val="fr-FR"/>
          <w:rPrChange w:author="Philippe Cornichet" w:date="2021-08-12T15:19:00Z" w:id="4248">
            <w:rPr>
              <w:rStyle w:val="FunctionTok"/>
            </w:rPr>
          </w:rPrChange>
        </w:rPr>
        <w:t>put</w:t>
      </w:r>
      <w:r w:rsidRPr="00A61C22">
        <w:rPr>
          <w:rStyle w:val="NormalTok"/>
          <w:lang w:val="fr-FR"/>
          <w:rPrChange w:author="Philippe Cornichet" w:date="2021-08-12T15:19:00Z" w:id="4249">
            <w:rPr>
              <w:rStyle w:val="NormalTok"/>
            </w:rPr>
          </w:rPrChange>
        </w:rPr>
        <w:t>(</w:t>
      </w:r>
      <w:proofErr w:type="gramEnd"/>
      <w:r w:rsidRPr="00A61C22">
        <w:rPr>
          <w:rStyle w:val="StringTok"/>
          <w:lang w:val="fr-FR"/>
          <w:rPrChange w:author="Philippe Cornichet" w:date="2021-08-12T15:19:00Z" w:id="4250">
            <w:rPr>
              <w:rStyle w:val="StringTok"/>
            </w:rPr>
          </w:rPrChange>
        </w:rPr>
        <w:t>'/controller/ipstream/:id'</w:t>
      </w:r>
      <w:r w:rsidRPr="00A61C22">
        <w:rPr>
          <w:rStyle w:val="OperatorTok"/>
          <w:lang w:val="fr-FR"/>
          <w:rPrChange w:author="Philippe Cornichet" w:date="2021-08-12T15:19:00Z" w:id="4251">
            <w:rPr>
              <w:rStyle w:val="OperatorTok"/>
            </w:rPr>
          </w:rPrChange>
        </w:rPr>
        <w:t>,</w:t>
      </w:r>
      <w:r w:rsidRPr="00A61C22">
        <w:rPr>
          <w:rStyle w:val="NormalTok"/>
          <w:lang w:val="fr-FR"/>
          <w:rPrChange w:author="Philippe Cornichet" w:date="2021-08-12T15:19:00Z" w:id="4252">
            <w:rPr>
              <w:rStyle w:val="NormalTok"/>
            </w:rPr>
          </w:rPrChange>
        </w:rPr>
        <w:t xml:space="preserve"> </w:t>
      </w:r>
      <w:r w:rsidRPr="00A61C22">
        <w:rPr>
          <w:rStyle w:val="OperatorTok"/>
          <w:lang w:val="fr-FR"/>
          <w:rPrChange w:author="Philippe Cornichet" w:date="2021-08-12T15:19:00Z" w:id="4253">
            <w:rPr>
              <w:rStyle w:val="OperatorTok"/>
            </w:rPr>
          </w:rPrChange>
        </w:rPr>
        <w:t>....</w:t>
      </w:r>
      <w:r w:rsidRPr="00A61C22">
        <w:rPr>
          <w:lang w:val="fr-FR"/>
          <w:rPrChange w:author="Philippe Cornichet" w:date="2021-08-12T15:19:00Z" w:id="4254">
            <w:rPr/>
          </w:rPrChange>
        </w:rPr>
        <w:br/>
      </w:r>
      <w:r w:rsidRPr="00A61C22">
        <w:rPr>
          <w:rStyle w:val="NormalTok"/>
          <w:lang w:val="fr-FR"/>
          <w:rPrChange w:author="Philippe Cornichet" w:date="2021-08-12T15:19:00Z" w:id="4255">
            <w:rPr>
              <w:rStyle w:val="NormalTok"/>
            </w:rPr>
          </w:rPrChange>
        </w:rPr>
        <w:t xml:space="preserve">  addon</w:t>
      </w:r>
      <w:r w:rsidRPr="00A61C22">
        <w:rPr>
          <w:rStyle w:val="OperatorTok"/>
          <w:lang w:val="fr-FR"/>
          <w:rPrChange w:author="Philippe Cornichet" w:date="2021-08-12T15:19:00Z" w:id="4256">
            <w:rPr>
              <w:rStyle w:val="OperatorTok"/>
            </w:rPr>
          </w:rPrChange>
        </w:rPr>
        <w:t>.</w:t>
      </w:r>
      <w:r w:rsidRPr="00A61C22">
        <w:rPr>
          <w:rStyle w:val="FunctionTok"/>
          <w:lang w:val="fr-FR"/>
          <w:rPrChange w:author="Philippe Cornichet" w:date="2021-08-12T15:19:00Z" w:id="4257">
            <w:rPr>
              <w:rStyle w:val="FunctionTok"/>
            </w:rPr>
          </w:rPrChange>
        </w:rPr>
        <w:t>setIpstream</w:t>
      </w:r>
      <w:r w:rsidRPr="00A61C22">
        <w:rPr>
          <w:rStyle w:val="NormalTok"/>
          <w:lang w:val="fr-FR"/>
          <w:rPrChange w:author="Philippe Cornichet" w:date="2021-08-12T15:19:00Z" w:id="4258">
            <w:rPr>
              <w:rStyle w:val="NormalTok"/>
            </w:rPr>
          </w:rPrChange>
        </w:rPr>
        <w:t>(</w:t>
      </w:r>
      <w:r w:rsidRPr="00A61C22">
        <w:rPr>
          <w:lang w:val="fr-FR"/>
          <w:rPrChange w:author="Philippe Cornichet" w:date="2021-08-12T15:19:00Z" w:id="4259">
            <w:rPr/>
          </w:rPrChange>
        </w:rPr>
        <w:br/>
      </w:r>
      <w:r w:rsidRPr="00A61C22">
        <w:rPr>
          <w:rStyle w:val="NormalTok"/>
          <w:lang w:val="fr-FR"/>
          <w:rPrChange w:author="Philippe Cornichet" w:date="2021-08-12T15:19:00Z" w:id="4260">
            <w:rPr>
              <w:rStyle w:val="NormalTok"/>
            </w:rPr>
          </w:rPrChange>
        </w:rPr>
        <w:t xml:space="preserve">    </w:t>
      </w:r>
      <w:r w:rsidRPr="00A61C22">
        <w:rPr>
          <w:rStyle w:val="PreprocessorTok"/>
          <w:lang w:val="fr-FR"/>
          <w:rPrChange w:author="Philippe Cornichet" w:date="2021-08-12T15:19:00Z" w:id="4261">
            <w:rPr>
              <w:rStyle w:val="PreprocessorTok"/>
            </w:rPr>
          </w:rPrChange>
        </w:rPr>
        <w:t>parseInt</w:t>
      </w:r>
      <w:r w:rsidRPr="00A61C22">
        <w:rPr>
          <w:rStyle w:val="NormalTok"/>
          <w:lang w:val="fr-FR"/>
          <w:rPrChange w:author="Philippe Cornichet" w:date="2021-08-12T15:19:00Z" w:id="4262">
            <w:rPr>
              <w:rStyle w:val="NormalTok"/>
            </w:rPr>
          </w:rPrChange>
        </w:rPr>
        <w:t>(req</w:t>
      </w:r>
      <w:r w:rsidRPr="00A61C22">
        <w:rPr>
          <w:rStyle w:val="OperatorTok"/>
          <w:lang w:val="fr-FR"/>
          <w:rPrChange w:author="Philippe Cornichet" w:date="2021-08-12T15:19:00Z" w:id="4263">
            <w:rPr>
              <w:rStyle w:val="OperatorTok"/>
            </w:rPr>
          </w:rPrChange>
        </w:rPr>
        <w:t>.</w:t>
      </w:r>
      <w:r w:rsidRPr="00A61C22">
        <w:rPr>
          <w:rStyle w:val="AttributeTok"/>
          <w:lang w:val="fr-FR"/>
          <w:rPrChange w:author="Philippe Cornichet" w:date="2021-08-12T15:19:00Z" w:id="4264">
            <w:rPr>
              <w:rStyle w:val="AttributeTok"/>
            </w:rPr>
          </w:rPrChange>
        </w:rPr>
        <w:t>params</w:t>
      </w:r>
      <w:r w:rsidRPr="00A61C22">
        <w:rPr>
          <w:rStyle w:val="OperatorTok"/>
          <w:lang w:val="fr-FR"/>
          <w:rPrChange w:author="Philippe Cornichet" w:date="2021-08-12T15:19:00Z" w:id="4265">
            <w:rPr>
              <w:rStyle w:val="OperatorTok"/>
            </w:rPr>
          </w:rPrChange>
        </w:rPr>
        <w:t>.</w:t>
      </w:r>
      <w:r w:rsidRPr="00A61C22">
        <w:rPr>
          <w:rStyle w:val="AttributeTok"/>
          <w:lang w:val="fr-FR"/>
          <w:rPrChange w:author="Philippe Cornichet" w:date="2021-08-12T15:19:00Z" w:id="4266">
            <w:rPr>
              <w:rStyle w:val="AttributeTok"/>
            </w:rPr>
          </w:rPrChange>
        </w:rPr>
        <w:t>id</w:t>
      </w:r>
      <w:r w:rsidRPr="00A61C22">
        <w:rPr>
          <w:rStyle w:val="NormalTok"/>
          <w:lang w:val="fr-FR"/>
          <w:rPrChange w:author="Philippe Cornichet" w:date="2021-08-12T15:19:00Z" w:id="4267">
            <w:rPr>
              <w:rStyle w:val="NormalTok"/>
            </w:rPr>
          </w:rPrChange>
        </w:rPr>
        <w:t>)</w:t>
      </w:r>
      <w:r w:rsidRPr="00A61C22">
        <w:rPr>
          <w:rStyle w:val="OperatorTok"/>
          <w:lang w:val="fr-FR"/>
          <w:rPrChange w:author="Philippe Cornichet" w:date="2021-08-12T15:19:00Z" w:id="4268">
            <w:rPr>
              <w:rStyle w:val="OperatorTok"/>
            </w:rPr>
          </w:rPrChange>
        </w:rPr>
        <w:t>,</w:t>
      </w:r>
      <w:r w:rsidRPr="00A61C22">
        <w:rPr>
          <w:lang w:val="fr-FR"/>
          <w:rPrChange w:author="Philippe Cornichet" w:date="2021-08-12T15:19:00Z" w:id="4269">
            <w:rPr/>
          </w:rPrChange>
        </w:rPr>
        <w:br/>
      </w:r>
      <w:r w:rsidRPr="00A61C22">
        <w:rPr>
          <w:rStyle w:val="NormalTok"/>
          <w:lang w:val="fr-FR"/>
          <w:rPrChange w:author="Philippe Cornichet" w:date="2021-08-12T15:19:00Z" w:id="4270">
            <w:rPr>
              <w:rStyle w:val="NormalTok"/>
            </w:rPr>
          </w:rPrChange>
        </w:rPr>
        <w:t xml:space="preserve">    newData</w:t>
      </w:r>
      <w:r w:rsidRPr="00A61C22">
        <w:rPr>
          <w:rStyle w:val="OperatorTok"/>
          <w:lang w:val="fr-FR"/>
          <w:rPrChange w:author="Philippe Cornichet" w:date="2021-08-12T15:19:00Z" w:id="4271">
            <w:rPr>
              <w:rStyle w:val="OperatorTok"/>
            </w:rPr>
          </w:rPrChange>
        </w:rPr>
        <w:t>.</w:t>
      </w:r>
      <w:r w:rsidRPr="00A61C22">
        <w:rPr>
          <w:rStyle w:val="AttributeTok"/>
          <w:lang w:val="fr-FR"/>
          <w:rPrChange w:author="Philippe Cornichet" w:date="2021-08-12T15:19:00Z" w:id="4272">
            <w:rPr>
              <w:rStyle w:val="AttributeTok"/>
            </w:rPr>
          </w:rPrChange>
        </w:rPr>
        <w:t>stream_enable</w:t>
      </w:r>
      <w:r w:rsidRPr="00A61C22">
        <w:rPr>
          <w:rStyle w:val="OperatorTok"/>
          <w:lang w:val="fr-FR"/>
          <w:rPrChange w:author="Philippe Cornichet" w:date="2021-08-12T15:19:00Z" w:id="4273">
            <w:rPr>
              <w:rStyle w:val="OperatorTok"/>
            </w:rPr>
          </w:rPrChange>
        </w:rPr>
        <w:t>,</w:t>
      </w:r>
      <w:r w:rsidRPr="00A61C22">
        <w:rPr>
          <w:lang w:val="fr-FR"/>
          <w:rPrChange w:author="Philippe Cornichet" w:date="2021-08-12T15:19:00Z" w:id="4274">
            <w:rPr/>
          </w:rPrChange>
        </w:rPr>
        <w:br/>
      </w:r>
      <w:r w:rsidRPr="00A61C22">
        <w:rPr>
          <w:rStyle w:val="NormalTok"/>
          <w:lang w:val="fr-FR"/>
          <w:rPrChange w:author="Philippe Cornichet" w:date="2021-08-12T15:19:00Z" w:id="4275">
            <w:rPr>
              <w:rStyle w:val="NormalTok"/>
            </w:rPr>
          </w:rPrChange>
        </w:rPr>
        <w:t xml:space="preserve">    newData</w:t>
      </w:r>
      <w:r w:rsidRPr="00A61C22">
        <w:rPr>
          <w:rStyle w:val="OperatorTok"/>
          <w:lang w:val="fr-FR"/>
          <w:rPrChange w:author="Philippe Cornichet" w:date="2021-08-12T15:19:00Z" w:id="4276">
            <w:rPr>
              <w:rStyle w:val="OperatorTok"/>
            </w:rPr>
          </w:rPrChange>
        </w:rPr>
        <w:t>.</w:t>
      </w:r>
      <w:r w:rsidRPr="00A61C22">
        <w:rPr>
          <w:rStyle w:val="AttributeTok"/>
          <w:lang w:val="fr-FR"/>
          <w:rPrChange w:author="Philippe Cornichet" w:date="2021-08-12T15:19:00Z" w:id="4277">
            <w:rPr>
              <w:rStyle w:val="AttributeTok"/>
            </w:rPr>
          </w:rPrChange>
        </w:rPr>
        <w:t>IP_subscribe_address</w:t>
      </w:r>
      <w:r w:rsidRPr="00A61C22">
        <w:rPr>
          <w:rStyle w:val="OperatorTok"/>
          <w:lang w:val="fr-FR"/>
          <w:rPrChange w:author="Philippe Cornichet" w:date="2021-08-12T15:19:00Z" w:id="4278">
            <w:rPr>
              <w:rStyle w:val="OperatorTok"/>
            </w:rPr>
          </w:rPrChange>
        </w:rPr>
        <w:t>,</w:t>
      </w:r>
      <w:r w:rsidRPr="00A61C22">
        <w:rPr>
          <w:lang w:val="fr-FR"/>
          <w:rPrChange w:author="Philippe Cornichet" w:date="2021-08-12T15:19:00Z" w:id="4279">
            <w:rPr/>
          </w:rPrChange>
        </w:rPr>
        <w:br/>
      </w:r>
      <w:r w:rsidRPr="00A61C22">
        <w:rPr>
          <w:rStyle w:val="NormalTok"/>
          <w:lang w:val="fr-FR"/>
          <w:rPrChange w:author="Philippe Cornichet" w:date="2021-08-12T15:19:00Z" w:id="4280">
            <w:rPr>
              <w:rStyle w:val="NormalTok"/>
            </w:rPr>
          </w:rPrChange>
        </w:rPr>
        <w:t xml:space="preserve">    </w:t>
      </w:r>
      <w:r w:rsidRPr="00A61C22">
        <w:rPr>
          <w:rStyle w:val="OperatorTok"/>
          <w:lang w:val="fr-FR"/>
          <w:rPrChange w:author="Philippe Cornichet" w:date="2021-08-12T15:19:00Z" w:id="4281">
            <w:rPr>
              <w:rStyle w:val="OperatorTok"/>
            </w:rPr>
          </w:rPrChange>
        </w:rPr>
        <w:t>...</w:t>
      </w:r>
      <w:r w:rsidRPr="00A61C22">
        <w:rPr>
          <w:lang w:val="fr-FR"/>
          <w:rPrChange w:author="Philippe Cornichet" w:date="2021-08-12T15:19:00Z" w:id="4282">
            <w:rPr/>
          </w:rPrChange>
        </w:rPr>
        <w:br/>
      </w:r>
      <w:r w:rsidRPr="00A61C22">
        <w:rPr>
          <w:rStyle w:val="NormalTok"/>
          <w:lang w:val="fr-FR"/>
          <w:rPrChange w:author="Philippe Cornichet" w:date="2021-08-12T15:19:00Z" w:id="4283">
            <w:rPr>
              <w:rStyle w:val="NormalTok"/>
            </w:rPr>
          </w:rPrChange>
        </w:rPr>
        <w:t>)</w:t>
      </w:r>
      <w:r w:rsidRPr="00A61C22">
        <w:rPr>
          <w:rStyle w:val="OperatorTok"/>
          <w:lang w:val="fr-FR"/>
          <w:rPrChange w:author="Philippe Cornichet" w:date="2021-08-12T15:19:00Z" w:id="4284">
            <w:rPr>
              <w:rStyle w:val="OperatorTok"/>
            </w:rPr>
          </w:rPrChange>
        </w:rPr>
        <w:t>;</w:t>
      </w:r>
      <w:r w:rsidRPr="00A61C22">
        <w:rPr>
          <w:rStyle w:val="NormalTok"/>
          <w:lang w:val="fr-FR"/>
          <w:rPrChange w:author="Philippe Cornichet" w:date="2021-08-12T15:19:00Z" w:id="4285">
            <w:rPr>
              <w:rStyle w:val="NormalTok"/>
            </w:rPr>
          </w:rPrChange>
        </w:rPr>
        <w:t>)</w:t>
      </w:r>
    </w:p>
    <w:p w:rsidRPr="00A61C22" w:rsidR="00383E43" w:rsidRDefault="00A61C22" w14:paraId="099E6B46" w14:textId="77777777">
      <w:pPr>
        <w:pStyle w:val="FirstParagraph"/>
        <w:rPr>
          <w:lang w:val="fr-FR"/>
          <w:rPrChange w:author="Philippe Cornichet" w:date="2021-08-12T15:19:00Z" w:id="4286">
            <w:rPr/>
          </w:rPrChange>
        </w:rPr>
      </w:pPr>
      <w:r w:rsidRPr="00A61C22">
        <w:rPr>
          <w:lang w:val="fr-FR"/>
          <w:rPrChange w:author="Philippe Cornichet" w:date="2021-08-12T15:19:00Z" w:id="4287">
            <w:rPr/>
          </w:rPrChange>
        </w:rPr>
        <w:t>Nous pouvons le tester en envoyant la demande à notre serveur</w:t>
      </w:r>
    </w:p>
    <w:tbl>
      <w:tblPr>
        <w:tblStyle w:val="Table"/>
        <w:tblW w:w="0" w:type="auto"/>
        <w:tblLook w:val="0000" w:firstRow="0" w:lastRow="0" w:firstColumn="0" w:lastColumn="0" w:noHBand="0" w:noVBand="0"/>
      </w:tblPr>
      <w:tblGrid>
        <w:gridCol w:w="4794"/>
        <w:gridCol w:w="4782"/>
      </w:tblGrid>
      <w:tr w:rsidRPr="00A61C22" w:rsidR="00383E43" w14:paraId="593C084F" w14:textId="77777777">
        <w:tc>
          <w:tcPr>
            <w:tcW w:w="0" w:type="auto"/>
          </w:tcPr>
          <w:p w:rsidRPr="00A61C22" w:rsidR="00383E43" w:rsidRDefault="00A61C22" w14:paraId="1D8608A4" w14:textId="77777777">
            <w:pPr>
              <w:pStyle w:val="CaptionedFigure"/>
              <w:jc w:val="center"/>
              <w:rPr>
                <w:lang w:val="fr-FR"/>
                <w:rPrChange w:author="Philippe Cornichet" w:date="2021-08-12T15:19:00Z" w:id="4288">
                  <w:rPr/>
                </w:rPrChange>
              </w:rPr>
            </w:pPr>
            <w:r w:rsidRPr="00A61C22">
              <w:rPr>
                <w:noProof/>
                <w:lang w:val="fr-FR"/>
                <w:rPrChange w:author="Philippe Cornichet" w:date="2021-08-12T15:19:00Z" w:id="4289">
                  <w:rPr>
                    <w:noProof/>
                  </w:rPr>
                </w:rPrChange>
              </w:rPr>
              <w:lastRenderedPageBreak/>
              <w:drawing>
                <wp:inline distT="0" distB="0" distL="0" distR="0" wp14:anchorId="55F16B0F" wp14:editId="29A4F1D9">
                  <wp:extent cx="1826920" cy="2519999"/>
                  <wp:effectExtent l="0" t="0" r="0" b="0"/>
                  <wp:docPr id="38" name="Picture" descr="Test de SET et GET de l’ipstream ID 1"/>
                  <wp:cNvGraphicFramePr/>
                  <a:graphic xmlns:a="http://schemas.openxmlformats.org/drawingml/2006/main">
                    <a:graphicData uri="http://schemas.openxmlformats.org/drawingml/2006/picture">
                      <pic:pic xmlns:pic="http://schemas.openxmlformats.org/drawingml/2006/picture">
                        <pic:nvPicPr>
                          <pic:cNvPr id="0" name="Picture" descr="img/CP9000/IPStream/set ipstream 1.png"/>
                          <pic:cNvPicPr>
                            <a:picLocks noChangeAspect="1" noChangeArrowheads="1"/>
                          </pic:cNvPicPr>
                        </pic:nvPicPr>
                        <pic:blipFill>
                          <a:blip r:embed="rId44"/>
                          <a:stretch>
                            <a:fillRect/>
                          </a:stretch>
                        </pic:blipFill>
                        <pic:spPr bwMode="auto">
                          <a:xfrm>
                            <a:off x="0" y="0"/>
                            <a:ext cx="1826920" cy="2519999"/>
                          </a:xfrm>
                          <a:prstGeom prst="rect">
                            <a:avLst/>
                          </a:prstGeom>
                          <a:noFill/>
                          <a:ln w="9525">
                            <a:noFill/>
                            <a:headEnd/>
                            <a:tailEnd/>
                          </a:ln>
                        </pic:spPr>
                      </pic:pic>
                    </a:graphicData>
                  </a:graphic>
                </wp:inline>
              </w:drawing>
            </w:r>
          </w:p>
          <w:p w:rsidRPr="00A61C22" w:rsidR="00383E43" w:rsidRDefault="00A61C22" w14:paraId="3A063580" w14:textId="77777777">
            <w:pPr>
              <w:pStyle w:val="ImageCaption"/>
              <w:jc w:val="center"/>
              <w:rPr>
                <w:lang w:val="fr-FR"/>
                <w:rPrChange w:author="Philippe Cornichet" w:date="2021-08-12T15:19:00Z" w:id="4290">
                  <w:rPr/>
                </w:rPrChange>
              </w:rPr>
            </w:pPr>
            <w:bookmarkStart w:name="fig31" w:id="4291"/>
            <w:r w:rsidRPr="00A61C22">
              <w:rPr>
                <w:lang w:val="fr-FR"/>
                <w:rPrChange w:author="Philippe Cornichet" w:date="2021-08-12T15:19:00Z" w:id="4292">
                  <w:rPr/>
                </w:rPrChange>
              </w:rPr>
              <w:t>Figure </w:t>
            </w:r>
            <w:r w:rsidRPr="00A61C22">
              <w:rPr>
                <w:lang w:val="fr-FR"/>
                <w:rPrChange w:author="Philippe Cornichet" w:date="2021-08-12T15:19:00Z" w:id="4293">
                  <w:rPr/>
                </w:rPrChange>
              </w:rPr>
              <w:fldChar w:fldCharType="begin"/>
            </w:r>
            <w:r w:rsidRPr="00A61C22">
              <w:rPr>
                <w:lang w:val="fr-FR"/>
                <w:rPrChange w:author="Philippe Cornichet" w:date="2021-08-12T15:19:00Z" w:id="4294">
                  <w:rPr/>
                </w:rPrChange>
              </w:rPr>
              <w:instrText xml:space="preserve">SEQ Figure \* ARABIC </w:instrText>
            </w:r>
            <w:r w:rsidRPr="00A61C22">
              <w:rPr>
                <w:lang w:val="fr-FR"/>
                <w:rPrChange w:author="Philippe Cornichet" w:date="2021-08-12T15:19:00Z" w:id="4295">
                  <w:rPr/>
                </w:rPrChange>
              </w:rPr>
              <w:fldChar w:fldCharType="separate"/>
            </w:r>
            <w:r w:rsidRPr="00A61C22">
              <w:rPr>
                <w:lang w:val="fr-FR"/>
                <w:rPrChange w:author="Philippe Cornichet" w:date="2021-08-12T15:19:00Z" w:id="4296">
                  <w:rPr/>
                </w:rPrChange>
              </w:rPr>
              <w:t>31</w:t>
            </w:r>
            <w:r w:rsidRPr="00A61C22">
              <w:rPr>
                <w:lang w:val="fr-FR"/>
                <w:rPrChange w:author="Philippe Cornichet" w:date="2021-08-12T15:19:00Z" w:id="4297">
                  <w:rPr/>
                </w:rPrChange>
              </w:rPr>
              <w:fldChar w:fldCharType="end"/>
            </w:r>
            <w:r w:rsidRPr="00A61C22">
              <w:rPr>
                <w:lang w:val="fr-FR"/>
                <w:rPrChange w:author="Philippe Cornichet" w:date="2021-08-12T15:19:00Z" w:id="4298">
                  <w:rPr/>
                </w:rPrChange>
              </w:rPr>
              <w:t xml:space="preserve">: </w:t>
            </w:r>
            <w:bookmarkEnd w:id="4291"/>
            <w:r w:rsidRPr="00A61C22">
              <w:rPr>
                <w:lang w:val="fr-FR"/>
                <w:rPrChange w:author="Philippe Cornichet" w:date="2021-08-12T15:19:00Z" w:id="4299">
                  <w:rPr/>
                </w:rPrChange>
              </w:rPr>
              <w:t>Test de SET et GET de l’ipstream ID 1</w:t>
            </w:r>
          </w:p>
        </w:tc>
        <w:tc>
          <w:tcPr>
            <w:tcW w:w="0" w:type="auto"/>
          </w:tcPr>
          <w:p w:rsidRPr="00A61C22" w:rsidR="00383E43" w:rsidRDefault="00A61C22" w14:paraId="1B3F32A3" w14:textId="77777777">
            <w:pPr>
              <w:pStyle w:val="CaptionedFigure"/>
              <w:jc w:val="center"/>
              <w:rPr>
                <w:lang w:val="fr-FR"/>
                <w:rPrChange w:author="Philippe Cornichet" w:date="2021-08-12T15:19:00Z" w:id="4300">
                  <w:rPr/>
                </w:rPrChange>
              </w:rPr>
            </w:pPr>
            <w:r w:rsidRPr="00A61C22">
              <w:rPr>
                <w:noProof/>
                <w:lang w:val="fr-FR"/>
                <w:rPrChange w:author="Philippe Cornichet" w:date="2021-08-12T15:19:00Z" w:id="4301">
                  <w:rPr>
                    <w:noProof/>
                  </w:rPr>
                </w:rPrChange>
              </w:rPr>
              <w:drawing>
                <wp:inline distT="0" distB="0" distL="0" distR="0" wp14:anchorId="37DECBAD" wp14:editId="79388E60">
                  <wp:extent cx="1745576" cy="2519999"/>
                  <wp:effectExtent l="0" t="0" r="0" b="0"/>
                  <wp:docPr id="39" name="Picture" descr="Test de SET et GET de l’ipstream ID 1"/>
                  <wp:cNvGraphicFramePr/>
                  <a:graphic xmlns:a="http://schemas.openxmlformats.org/drawingml/2006/main">
                    <a:graphicData uri="http://schemas.openxmlformats.org/drawingml/2006/picture">
                      <pic:pic xmlns:pic="http://schemas.openxmlformats.org/drawingml/2006/picture">
                        <pic:nvPicPr>
                          <pic:cNvPr id="0" name="Picture" descr="img/CP9000/IPStream/get ipstream 1.png"/>
                          <pic:cNvPicPr>
                            <a:picLocks noChangeAspect="1" noChangeArrowheads="1"/>
                          </pic:cNvPicPr>
                        </pic:nvPicPr>
                        <pic:blipFill>
                          <a:blip r:embed="rId45"/>
                          <a:stretch>
                            <a:fillRect/>
                          </a:stretch>
                        </pic:blipFill>
                        <pic:spPr bwMode="auto">
                          <a:xfrm>
                            <a:off x="0" y="0"/>
                            <a:ext cx="1745576" cy="2519999"/>
                          </a:xfrm>
                          <a:prstGeom prst="rect">
                            <a:avLst/>
                          </a:prstGeom>
                          <a:noFill/>
                          <a:ln w="9525">
                            <a:noFill/>
                            <a:headEnd/>
                            <a:tailEnd/>
                          </a:ln>
                        </pic:spPr>
                      </pic:pic>
                    </a:graphicData>
                  </a:graphic>
                </wp:inline>
              </w:drawing>
            </w:r>
          </w:p>
          <w:p w:rsidRPr="00A61C22" w:rsidR="00383E43" w:rsidRDefault="00A61C22" w14:paraId="62866776" w14:textId="77777777">
            <w:pPr>
              <w:pStyle w:val="ImageCaption"/>
              <w:jc w:val="center"/>
              <w:rPr>
                <w:lang w:val="fr-FR"/>
                <w:rPrChange w:author="Philippe Cornichet" w:date="2021-08-12T15:19:00Z" w:id="4302">
                  <w:rPr/>
                </w:rPrChange>
              </w:rPr>
            </w:pPr>
            <w:bookmarkStart w:name="fig32" w:id="4303"/>
            <w:r w:rsidRPr="00A61C22">
              <w:rPr>
                <w:lang w:val="fr-FR"/>
                <w:rPrChange w:author="Philippe Cornichet" w:date="2021-08-12T15:19:00Z" w:id="4304">
                  <w:rPr/>
                </w:rPrChange>
              </w:rPr>
              <w:t>Figure </w:t>
            </w:r>
            <w:r w:rsidRPr="00A61C22">
              <w:rPr>
                <w:lang w:val="fr-FR"/>
                <w:rPrChange w:author="Philippe Cornichet" w:date="2021-08-12T15:19:00Z" w:id="4305">
                  <w:rPr/>
                </w:rPrChange>
              </w:rPr>
              <w:fldChar w:fldCharType="begin"/>
            </w:r>
            <w:r w:rsidRPr="00A61C22">
              <w:rPr>
                <w:lang w:val="fr-FR"/>
                <w:rPrChange w:author="Philippe Cornichet" w:date="2021-08-12T15:19:00Z" w:id="4306">
                  <w:rPr/>
                </w:rPrChange>
              </w:rPr>
              <w:instrText xml:space="preserve">SEQ Figure \* ARABIC </w:instrText>
            </w:r>
            <w:r w:rsidRPr="00A61C22">
              <w:rPr>
                <w:lang w:val="fr-FR"/>
                <w:rPrChange w:author="Philippe Cornichet" w:date="2021-08-12T15:19:00Z" w:id="4307">
                  <w:rPr/>
                </w:rPrChange>
              </w:rPr>
              <w:fldChar w:fldCharType="separate"/>
            </w:r>
            <w:r w:rsidRPr="00A61C22">
              <w:rPr>
                <w:lang w:val="fr-FR"/>
                <w:rPrChange w:author="Philippe Cornichet" w:date="2021-08-12T15:19:00Z" w:id="4308">
                  <w:rPr/>
                </w:rPrChange>
              </w:rPr>
              <w:t>32</w:t>
            </w:r>
            <w:r w:rsidRPr="00A61C22">
              <w:rPr>
                <w:lang w:val="fr-FR"/>
                <w:rPrChange w:author="Philippe Cornichet" w:date="2021-08-12T15:19:00Z" w:id="4309">
                  <w:rPr/>
                </w:rPrChange>
              </w:rPr>
              <w:fldChar w:fldCharType="end"/>
            </w:r>
            <w:r w:rsidRPr="00A61C22">
              <w:rPr>
                <w:lang w:val="fr-FR"/>
                <w:rPrChange w:author="Philippe Cornichet" w:date="2021-08-12T15:19:00Z" w:id="4310">
                  <w:rPr/>
                </w:rPrChange>
              </w:rPr>
              <w:t xml:space="preserve">: </w:t>
            </w:r>
            <w:bookmarkEnd w:id="4303"/>
            <w:r w:rsidRPr="00A61C22">
              <w:rPr>
                <w:lang w:val="fr-FR"/>
                <w:rPrChange w:author="Philippe Cornichet" w:date="2021-08-12T15:19:00Z" w:id="4311">
                  <w:rPr/>
                </w:rPrChange>
              </w:rPr>
              <w:t>Test de SET et GET de l’ipstream ID 1</w:t>
            </w:r>
          </w:p>
        </w:tc>
      </w:tr>
    </w:tbl>
    <w:p w:rsidRPr="00A61C22" w:rsidR="00383E43" w:rsidRDefault="00A61C22" w14:paraId="6F17B4DC" w14:textId="77777777">
      <w:pPr>
        <w:pStyle w:val="Heading2"/>
        <w:rPr>
          <w:del w:author="Tien Thanh Le" w:date="2021-08-13T11:51:10.257Z" w:id="189078730"/>
          <w:lang w:val="fr-FR"/>
          <w:rPrChange w:author="Philippe Cornichet" w:date="2021-08-12T15:19:00Z" w:id="1836855484">
            <w:rPr>
              <w:del w:author="Tien Thanh Le" w:date="2021-08-13T11:51:10.257Z" w:id="1433588219"/>
            </w:rPr>
          </w:rPrChange>
        </w:rPr>
      </w:pPr>
      <w:bookmarkStart w:name="documentation-api" w:id="4313"/>
      <w:bookmarkEnd w:id="3843"/>
      <w:bookmarkEnd w:id="3961"/>
      <w:bookmarkEnd w:id="3964"/>
      <w:del w:author="Tien Thanh Le" w:date="2021-08-13T11:51:10.259Z" w:id="605713794">
        <w:r w:rsidRPr="0E197015" w:rsidDel="00A61C22">
          <w:rPr>
            <w:lang w:val="fr-FR"/>
            <w:rPrChange w:author="Philippe Cornichet" w:date="2021-08-12T15:19:00Z" w:id="1339018304"/>
          </w:rPr>
          <w:delText>D</w:delText>
        </w:r>
      </w:del>
      <w:del w:author="Tien Thanh Le" w:date="2021-08-13T11:51:13.051Z" w:id="520330749">
        <w:r w:rsidRPr="0E197015" w:rsidDel="00A61C22">
          <w:rPr>
            <w:lang w:val="fr-FR"/>
            <w:rPrChange w:author="Philippe Cornichet" w:date="2021-08-12T15:19:00Z" w:id="492276291"/>
          </w:rPr>
          <w:delText>ocumentation Api</w:delText>
        </w:r>
      </w:del>
    </w:p>
    <w:p w:rsidRPr="00A61C22" w:rsidR="00383E43" w:rsidRDefault="00A61C22" w14:paraId="7B8246EB" w14:textId="77777777">
      <w:pPr>
        <w:pStyle w:val="FirstParagraph"/>
        <w:rPr>
          <w:del w:author="Tien Thanh Le" w:date="2021-08-13T11:51:10.253Z" w:id="1019628772"/>
          <w:lang w:val="fr-FR"/>
          <w:rPrChange w:author="Philippe Cornichet" w:date="2021-08-12T15:19:00Z" w:id="983817679">
            <w:rPr>
              <w:del w:author="Tien Thanh Le" w:date="2021-08-13T11:51:10.253Z" w:id="2032552978"/>
            </w:rPr>
          </w:rPrChange>
        </w:rPr>
      </w:pPr>
      <w:del w:author="Tien Thanh Le" w:date="2021-08-13T11:51:10.257Z" w:id="1304306145">
        <w:r w:rsidRPr="0E197015" w:rsidDel="00A61C22">
          <w:rPr>
            <w:lang w:val="fr-FR"/>
            <w:rPrChange w:author="Philippe Cornichet" w:date="2021-08-12T15:19:00Z" w:id="1033174975"/>
          </w:rPr>
          <w:delText>Swagger</w:delText>
        </w:r>
      </w:del>
    </w:p>
    <w:p w:rsidRPr="00A61C22" w:rsidR="00383E43" w:rsidRDefault="00A61C22" w14:paraId="4FE78DE5" w14:textId="77777777">
      <w:pPr>
        <w:pStyle w:val="Heading1"/>
        <w:rPr>
          <w:lang w:val="fr-FR"/>
          <w:rPrChange w:author="Philippe Cornichet" w:date="2021-08-12T15:19:00Z" w:id="4317">
            <w:rPr/>
          </w:rPrChange>
        </w:rPr>
      </w:pPr>
      <w:bookmarkStart w:name="conclusion-1" w:id="4318"/>
      <w:bookmarkEnd w:id="406"/>
      <w:bookmarkEnd w:id="4313"/>
      <w:r w:rsidRPr="00A61C22">
        <w:rPr>
          <w:lang w:val="fr-FR"/>
          <w:rPrChange w:author="Philippe Cornichet" w:date="2021-08-12T15:19:00Z" w:id="4319">
            <w:rPr/>
          </w:rPrChange>
        </w:rPr>
        <w:t>Conclusion</w:t>
      </w:r>
    </w:p>
    <w:p w:rsidRPr="00A61C22" w:rsidR="00383E43" w:rsidRDefault="00A61C22" w14:paraId="013B7305" w14:textId="77777777">
      <w:pPr>
        <w:pStyle w:val="FirstParagraph"/>
        <w:rPr>
          <w:lang w:val="fr-FR"/>
          <w:rPrChange w:author="Philippe Cornichet" w:date="2021-08-12T15:19:00Z" w:id="4320">
            <w:rPr/>
          </w:rPrChange>
        </w:rPr>
      </w:pPr>
      <w:r w:rsidRPr="00A61C22">
        <w:rPr>
          <w:lang w:val="fr-FR"/>
          <w:rPrChange w:author="Philippe Cornichet" w:date="2021-08-12T15:19:00Z" w:id="4321">
            <w:rPr/>
          </w:rPrChange>
        </w:rPr>
        <w:t>Après le stage de 6 mois, j’ai globalement atteint la plupart des objectifs initialement proposés, cependant, en raison des difficultés de la période Covid, je n’ai pas pu terminer la mise en place de toutes les structures du cadre hérité. .</w:t>
      </w:r>
      <w:r w:rsidRPr="00A61C22">
        <w:rPr>
          <w:lang w:val="fr-FR"/>
          <w:rPrChange w:author="Philippe Cornichet" w:date="2021-08-12T15:19:00Z" w:id="4322">
            <w:rPr/>
          </w:rPrChange>
        </w:rPr>
        <w:br/>
      </w:r>
      <w:r w:rsidRPr="00A61C22">
        <w:rPr>
          <w:lang w:val="fr-FR"/>
          <w:rPrChange w:author="Philippe Cornichet" w:date="2021-08-12T15:19:00Z" w:id="4322">
            <w:rPr/>
          </w:rPrChange>
        </w:rPr>
        <w:t>Les principales tâches réalisées sont le développement d’une API REST adaptée sur la machine CP9000 avec des méthodes de sécurité ainsi que la gestion des exceptions, l’hébergement de l’API à la société Nginx reverse-proxy, l’intégration de l’API pour travailler avec les modules C/C++ existants.</w:t>
      </w:r>
      <w:r w:rsidRPr="00A61C22">
        <w:rPr>
          <w:lang w:val="fr-FR"/>
          <w:rPrChange w:author="Philippe Cornichet" w:date="2021-08-12T15:19:00Z" w:id="4323">
            <w:rPr/>
          </w:rPrChange>
        </w:rPr>
        <w:br/>
      </w:r>
      <w:r w:rsidRPr="00A61C22">
        <w:rPr>
          <w:lang w:val="fr-FR"/>
          <w:rPrChange w:author="Philippe Cornichet" w:date="2021-08-12T15:19:00Z" w:id="4323">
            <w:rPr/>
          </w:rPrChange>
        </w:rPr>
        <w:t>Grâce à ce stage, j’ai acquis beaucoup d’expérience sur les techniques de programmation sous Linux avec JavaScript et C/C++, le processus d’intégration, la manière de modularisation et la construction sur un standard de l’industrie, et aussi la compilation croisée avec srv0359. Ce stage m’a permis de préparer les connaissances, les compétences indispensables pour mes projets professionnels dans l’avenir.</w:t>
      </w:r>
    </w:p>
    <w:p w:rsidRPr="00A61C22" w:rsidR="00383E43" w:rsidRDefault="00A61C22" w14:paraId="60B83EB6" w14:textId="77777777">
      <w:pPr>
        <w:pStyle w:val="BodyText"/>
        <w:rPr>
          <w:del w:author="Tien Thanh Le" w:date="2021-08-13T13:59:45.953Z" w:id="1282515652"/>
          <w:lang w:val="fr-FR"/>
          <w:rPrChange w:author="Philippe Cornichet" w:date="2021-08-12T15:19:00Z" w:id="282814729">
            <w:rPr>
              <w:del w:author="Tien Thanh Le" w:date="2021-08-13T13:59:45.953Z" w:id="885850876"/>
            </w:rPr>
          </w:rPrChange>
        </w:rPr>
      </w:pPr>
      <w:del w:author="Tien Thanh Le" w:date="2021-08-13T13:59:47.674Z" w:id="1683501286">
        <w:r w:rsidRPr="0E197015" w:rsidDel="00A61C22">
          <w:rPr>
            <w:lang w:val="fr-FR"/>
            <w:rPrChange w:author="Philippe Cornichet" w:date="2021-08-12T15:19:00Z" w:id="605781082"/>
          </w:rPr>
          <w:delText>9</w:delText>
        </w:r>
      </w:del>
      <w:del w:author="Tien Thanh Le" w:date="2021-08-13T13:59:45.954Z" w:id="1711339656">
        <w:r w:rsidRPr="0E197015" w:rsidDel="00A61C22">
          <w:rPr>
            <w:lang w:val="fr-FR"/>
            <w:rPrChange w:author="Philippe Cornichet" w:date="2021-08-12T15:19:00Z" w:id="227409305"/>
          </w:rPr>
          <w:delText xml:space="preserve"> Node.js in Practice (2014) </w:delText>
        </w:r>
        <w:r w:rsidRPr="0E197015" w:rsidDel="00A61C22">
          <w:rPr>
            <w:i w:val="1"/>
            <w:iCs w:val="1"/>
            <w:lang w:val="fr-FR"/>
            <w:rPrChange w:author="Philippe Cornichet" w:date="2021-08-12T15:19:00Z" w:id="220078875">
              <w:rPr>
                <w:i w:val="1"/>
                <w:iCs w:val="1"/>
              </w:rPr>
            </w:rPrChange>
          </w:rPr>
          <w:delText>Book</w:delText>
        </w:r>
        <w:r w:rsidRPr="0E197015" w:rsidDel="00A61C22">
          <w:rPr>
            <w:lang w:val="fr-FR"/>
            <w:rPrChange w:author="Philippe Cornichet" w:date="2021-08-12T15:19:00Z" w:id="1759519943"/>
          </w:rPr>
          <w:delText>, Alex Young and Marc Harter</w:delText>
        </w:r>
      </w:del>
    </w:p>
    <w:p w:rsidRPr="00A61C22" w:rsidR="00383E43" w:rsidRDefault="00A61C22" w14:paraId="174AB94B" w14:textId="77777777">
      <w:pPr>
        <w:pStyle w:val="BodyText"/>
        <w:rPr>
          <w:del w:author="Tien Thanh Le" w:date="2021-08-13T13:59:45.953Z" w:id="1033075674"/>
          <w:lang w:val="fr-FR"/>
          <w:rPrChange w:author="Philippe Cornichet" w:date="2021-08-12T15:19:00Z" w:id="840079970">
            <w:rPr>
              <w:del w:author="Tien Thanh Le" w:date="2021-08-13T13:59:45.953Z" w:id="936846313"/>
            </w:rPr>
          </w:rPrChange>
        </w:rPr>
      </w:pPr>
      <w:del w:author="Tien Thanh Le" w:date="2021-08-13T13:59:45.953Z" w:id="1154019875">
        <w:r w:rsidRPr="0E197015" w:rsidDel="00A61C22">
          <w:rPr>
            <w:lang w:val="fr-FR"/>
            <w:rPrChange w:author="Philippe Cornichet" w:date="2021-08-12T15:19:00Z" w:id="629525784"/>
          </w:rPr>
          <w:delText xml:space="preserve">Web API </w:delText>
        </w:r>
        <w:r w:rsidRPr="0E197015" w:rsidDel="00A61C22">
          <w:rPr>
            <w:lang w:val="fr-FR"/>
            <w:rPrChange w:author="Philippe Cornichet" w:date="2021-08-12T15:19:00Z" w:id="729280650"/>
          </w:rPr>
          <w:delText>Design:</w:delText>
        </w:r>
        <w:r w:rsidRPr="0E197015" w:rsidDel="00A61C22">
          <w:rPr>
            <w:lang w:val="fr-FR"/>
            <w:rPrChange w:author="Philippe Cornichet" w:date="2021-08-12T15:19:00Z" w:id="1293434846"/>
          </w:rPr>
          <w:delText xml:space="preserve"> The </w:delText>
        </w:r>
        <w:r w:rsidRPr="0E197015" w:rsidDel="00A61C22">
          <w:rPr>
            <w:lang w:val="fr-FR"/>
            <w:rPrChange w:author="Philippe Cornichet" w:date="2021-08-12T15:19:00Z" w:id="457011688"/>
          </w:rPr>
          <w:delText>Missing</w:delText>
        </w:r>
        <w:r w:rsidRPr="0E197015" w:rsidDel="00A61C22">
          <w:rPr>
            <w:lang w:val="fr-FR"/>
            <w:rPrChange w:author="Philippe Cornichet" w:date="2021-08-12T15:19:00Z" w:id="1533229305"/>
          </w:rPr>
          <w:delText xml:space="preserve"> Link - </w:delText>
        </w:r>
        <w:r w:rsidRPr="0E197015" w:rsidDel="00A61C22">
          <w:rPr>
            <w:lang w:val="fr-FR"/>
            <w:rPrChange w:author="Philippe Cornichet" w:date="2021-08-12T15:19:00Z" w:id="936113702"/>
          </w:rPr>
          <w:delText>Crafting</w:delText>
        </w:r>
        <w:r w:rsidRPr="0E197015" w:rsidDel="00A61C22">
          <w:rPr>
            <w:lang w:val="fr-FR"/>
            <w:rPrChange w:author="Philippe Cornichet" w:date="2021-08-12T15:19:00Z" w:id="1868512858"/>
          </w:rPr>
          <w:delText xml:space="preserve"> Interfaces </w:delText>
        </w:r>
        <w:r w:rsidRPr="0E197015" w:rsidDel="00A61C22">
          <w:rPr>
            <w:lang w:val="fr-FR"/>
            <w:rPrChange w:author="Philippe Cornichet" w:date="2021-08-12T15:19:00Z" w:id="1211296387"/>
          </w:rPr>
          <w:delText>that</w:delText>
        </w:r>
        <w:r w:rsidRPr="0E197015" w:rsidDel="00A61C22">
          <w:rPr>
            <w:lang w:val="fr-FR"/>
            <w:rPrChange w:author="Philippe Cornichet" w:date="2021-08-12T15:19:00Z" w:id="1267111295"/>
          </w:rPr>
          <w:delText xml:space="preserve"> </w:delText>
        </w:r>
        <w:r w:rsidRPr="0E197015" w:rsidDel="00A61C22">
          <w:rPr>
            <w:lang w:val="fr-FR"/>
            <w:rPrChange w:author="Philippe Cornichet" w:date="2021-08-12T15:19:00Z" w:id="378304489"/>
          </w:rPr>
          <w:delText>Developers</w:delText>
        </w:r>
        <w:r w:rsidRPr="0E197015" w:rsidDel="00A61C22">
          <w:rPr>
            <w:lang w:val="fr-FR"/>
            <w:rPrChange w:author="Philippe Cornichet" w:date="2021-08-12T15:19:00Z" w:id="300251874"/>
          </w:rPr>
          <w:delText xml:space="preserve"> Love (2018) </w:delText>
        </w:r>
        <w:r w:rsidRPr="0E197015" w:rsidDel="00A61C22">
          <w:rPr>
            <w:i w:val="1"/>
            <w:iCs w:val="1"/>
            <w:lang w:val="fr-FR"/>
            <w:rPrChange w:author="Philippe Cornichet" w:date="2021-08-12T15:19:00Z" w:id="1726982008">
              <w:rPr>
                <w:i w:val="1"/>
                <w:iCs w:val="1"/>
              </w:rPr>
            </w:rPrChange>
          </w:rPr>
          <w:delText>Apigee</w:delText>
        </w:r>
        <w:r w:rsidRPr="0E197015" w:rsidDel="00A61C22">
          <w:rPr>
            <w:i w:val="1"/>
            <w:iCs w:val="1"/>
            <w:lang w:val="fr-FR"/>
            <w:rPrChange w:author="Philippe Cornichet" w:date="2021-08-12T15:19:00Z" w:id="1357244286">
              <w:rPr>
                <w:i w:val="1"/>
                <w:iCs w:val="1"/>
              </w:rPr>
            </w:rPrChange>
          </w:rPr>
          <w:delText xml:space="preserve">. </w:delText>
        </w:r>
        <w:r w:rsidRPr="0E197015" w:rsidDel="00A61C22">
          <w:rPr>
            <w:i w:val="1"/>
            <w:iCs w:val="1"/>
            <w:lang w:val="fr-FR"/>
            <w:rPrChange w:author="Philippe Cornichet" w:date="2021-08-12T15:19:00Z" w:id="1450711501">
              <w:rPr>
                <w:i w:val="1"/>
                <w:iCs w:val="1"/>
              </w:rPr>
            </w:rPrChange>
          </w:rPr>
          <w:delText>eBook</w:delText>
        </w:r>
        <w:r w:rsidRPr="0E197015" w:rsidDel="00A61C22">
          <w:rPr>
            <w:lang w:val="fr-FR"/>
            <w:rPrChange w:author="Philippe Cornichet" w:date="2021-08-12T15:19:00Z" w:id="1150773490"/>
          </w:rPr>
          <w:delText xml:space="preserve">, </w:delText>
        </w:r>
        <w:r w:rsidRPr="0E197015" w:rsidDel="00A61C22">
          <w:rPr>
            <w:lang w:val="fr-FR"/>
            <w:rPrChange w:author="Philippe Cornichet" w:date="2021-08-12T15:19:00Z" w:id="1860225982"/>
          </w:rPr>
          <w:delText>Mulloy</w:delText>
        </w:r>
        <w:r w:rsidRPr="0E197015" w:rsidDel="00A61C22">
          <w:rPr>
            <w:lang w:val="fr-FR"/>
            <w:rPrChange w:author="Philippe Cornichet" w:date="2021-08-12T15:19:00Z" w:id="1995274096"/>
          </w:rPr>
          <w:delText>, Brian.</w:delText>
        </w:r>
      </w:del>
    </w:p>
    <w:p w:rsidRPr="00A61C22" w:rsidR="00383E43" w:rsidRDefault="00A61C22" w14:paraId="28B323C7" w14:textId="77777777">
      <w:pPr>
        <w:pStyle w:val="BodyText"/>
        <w:rPr>
          <w:del w:author="Tien Thanh Le" w:date="2021-08-13T13:59:45.952Z" w:id="12436601"/>
          <w:lang w:val="fr-FR"/>
          <w:rPrChange w:author="Philippe Cornichet" w:date="2021-08-12T15:19:00Z" w:id="1071345923">
            <w:rPr>
              <w:del w:author="Tien Thanh Le" w:date="2021-08-13T13:59:45.952Z" w:id="1383387332"/>
            </w:rPr>
          </w:rPrChange>
        </w:rPr>
      </w:pPr>
      <w:del w:author="Tien Thanh Le" w:date="2021-08-13T13:59:45.952Z" w:id="1418450790">
        <w:r w:rsidRPr="0E197015" w:rsidDel="00A61C22">
          <w:rPr>
            <w:lang w:val="fr-FR"/>
            <w:rPrChange w:author="Philippe Cornichet" w:date="2021-08-12T15:19:00Z" w:id="1319321950"/>
          </w:rPr>
          <w:delText xml:space="preserve">Node.js v16.6.1 </w:delText>
        </w:r>
        <w:r w:rsidRPr="0E197015" w:rsidDel="00A61C22">
          <w:rPr>
            <w:lang w:val="fr-FR"/>
            <w:rPrChange w:author="Philippe Cornichet" w:date="2021-08-12T15:19:00Z" w:id="256325092"/>
          </w:rPr>
          <w:delText>documentation</w:delText>
        </w:r>
        <w:r w:rsidRPr="0E197015" w:rsidDel="00A61C22">
          <w:rPr>
            <w:lang w:val="fr-FR"/>
            <w:rPrChange w:author="Philippe Cornichet" w:date="2021-08-12T15:19:00Z" w:id="1701017726"/>
          </w:rPr>
          <w:delText xml:space="preserve"> </w:delText>
        </w:r>
        <w:r w:rsidRPr="0E197015" w:rsidDel="00A61C22">
          <w:rPr>
            <w:i w:val="1"/>
            <w:iCs w:val="1"/>
            <w:lang w:val="fr-FR"/>
            <w:rPrChange w:author="Philippe Cornichet" w:date="2021-08-12T15:19:00Z" w:id="830678303">
              <w:rPr>
                <w:i w:val="1"/>
                <w:iCs w:val="1"/>
              </w:rPr>
            </w:rPrChange>
          </w:rPr>
          <w:delText>Documentation</w:delText>
        </w:r>
        <w:r w:rsidRPr="0E197015" w:rsidDel="00A61C22">
          <w:rPr>
            <w:lang w:val="fr-FR"/>
            <w:rPrChange w:author="Philippe Cornichet" w:date="2021-08-12T15:19:00Z" w:id="1135808245"/>
          </w:rPr>
          <w:delText xml:space="preserve">, </w:delText>
        </w:r>
        <w:r w:rsidRPr="0E197015" w:rsidDel="00A61C22">
          <w:rPr>
            <w:lang w:val="fr-FR"/>
            <w:rPrChange w:author="Philippe Cornichet" w:date="2021-08-12T15:19:00Z" w:id="1768274217"/>
          </w:rPr>
          <w:delText>OpenJS</w:delText>
        </w:r>
        <w:r w:rsidRPr="0E197015" w:rsidDel="00A61C22">
          <w:rPr>
            <w:lang w:val="fr-FR"/>
            <w:rPrChange w:author="Philippe Cornichet" w:date="2021-08-12T15:19:00Z" w:id="1578829777"/>
          </w:rPr>
          <w:delText xml:space="preserve"> </w:delText>
        </w:r>
        <w:r w:rsidRPr="0E197015" w:rsidDel="00A61C22">
          <w:rPr>
            <w:lang w:val="fr-FR"/>
            <w:rPrChange w:author="Philippe Cornichet" w:date="2021-08-12T15:19:00Z" w:id="472065794"/>
          </w:rPr>
          <w:delText>Foundation</w:delText>
        </w:r>
        <w:r w:rsidRPr="0E197015" w:rsidDel="00A61C22">
          <w:rPr>
            <w:lang w:val="fr-FR"/>
            <w:rPrChange w:author="Philippe Cornichet" w:date="2021-08-12T15:19:00Z" w:id="2121411115"/>
          </w:rPr>
          <w:delText xml:space="preserve">, </w:delText>
        </w:r>
        <w:r w:rsidRPr="0E197015" w:rsidDel="00A61C22">
          <w:rPr>
            <w:lang w:val="fr-FR"/>
            <w:rPrChange w:author="Philippe Cornichet" w:date="2021-08-12T15:19:00Z" w:id="1611630123"/>
          </w:rPr>
          <w:delText>Joyent</w:delText>
        </w:r>
        <w:r w:rsidRPr="0E197015" w:rsidDel="00A61C22">
          <w:rPr>
            <w:lang w:val="fr-FR"/>
            <w:rPrChange w:author="Philippe Cornichet" w:date="2021-08-12T15:19:00Z" w:id="1334546047"/>
          </w:rPr>
          <w:delText>, Inc.</w:delText>
        </w:r>
      </w:del>
    </w:p>
    <w:p w:rsidRPr="00A61C22" w:rsidR="00383E43" w:rsidRDefault="00A61C22" w14:paraId="7B703F3D" w14:textId="77777777">
      <w:pPr>
        <w:pStyle w:val="BodyText"/>
        <w:rPr>
          <w:del w:author="Tien Thanh Le" w:date="2021-08-13T13:59:45.952Z" w:id="130834581"/>
          <w:lang w:val="fr-FR"/>
          <w:rPrChange w:author="Philippe Cornichet" w:date="2021-08-12T15:19:00Z" w:id="1374958947">
            <w:rPr>
              <w:del w:author="Tien Thanh Le" w:date="2021-08-13T13:59:45.952Z" w:id="261904473"/>
            </w:rPr>
          </w:rPrChange>
        </w:rPr>
      </w:pPr>
      <w:del w:author="Tien Thanh Le" w:date="2021-08-13T13:59:45.952Z" w:id="82163388">
        <w:r w:rsidRPr="0E197015" w:rsidDel="00A61C22">
          <w:rPr>
            <w:lang w:val="fr-FR"/>
            <w:rPrChange w:author="Philippe Cornichet" w:date="2021-08-12T15:19:00Z" w:id="128788785"/>
          </w:rPr>
          <w:delText xml:space="preserve">V8 9.0.257(node16.0.0) documentation </w:delText>
        </w:r>
        <w:r w:rsidRPr="0E197015" w:rsidDel="00A61C22">
          <w:rPr>
            <w:i w:val="1"/>
            <w:iCs w:val="1"/>
            <w:lang w:val="fr-FR"/>
            <w:rPrChange w:author="Philippe Cornichet" w:date="2021-08-12T15:19:00Z" w:id="1475714224">
              <w:rPr>
                <w:i w:val="1"/>
                <w:iCs w:val="1"/>
              </w:rPr>
            </w:rPrChange>
          </w:rPr>
          <w:delText>Documentation</w:delText>
        </w:r>
        <w:r w:rsidRPr="0E197015" w:rsidDel="00A61C22">
          <w:rPr>
            <w:lang w:val="fr-FR"/>
            <w:rPrChange w:author="Philippe Cornichet" w:date="2021-08-12T15:19:00Z" w:id="1458313507"/>
          </w:rPr>
          <w:delText xml:space="preserve">, </w:delText>
        </w:r>
        <w:r w:rsidRPr="0E197015" w:rsidDel="00A61C22">
          <w:rPr>
            <w:lang w:val="fr-FR"/>
            <w:rPrChange w:author="Philippe Cornichet" w:date="2021-08-12T15:19:00Z" w:id="2052520177"/>
          </w:rPr>
          <w:delText>Google’s</w:delText>
        </w:r>
        <w:r w:rsidRPr="0E197015" w:rsidDel="00A61C22">
          <w:rPr>
            <w:lang w:val="fr-FR"/>
            <w:rPrChange w:author="Philippe Cornichet" w:date="2021-08-12T15:19:00Z" w:id="1856821159"/>
          </w:rPr>
          <w:delText xml:space="preserve"> open source JavaScript engine</w:delText>
        </w:r>
      </w:del>
    </w:p>
    <w:p w:rsidRPr="00A61C22" w:rsidR="00383E43" w:rsidRDefault="00A61C22" w14:paraId="1C36FEF9" w14:textId="77777777">
      <w:pPr>
        <w:pStyle w:val="BodyText"/>
        <w:rPr>
          <w:del w:author="Tien Thanh Le" w:date="2021-08-13T13:59:45.951Z" w:id="1375961715"/>
          <w:lang w:val="fr-FR"/>
          <w:rPrChange w:author="Philippe Cornichet" w:date="2021-08-12T15:19:00Z" w:id="331048801">
            <w:rPr>
              <w:del w:author="Tien Thanh Le" w:date="2021-08-13T13:59:45.951Z" w:id="1511770491"/>
            </w:rPr>
          </w:rPrChange>
        </w:rPr>
      </w:pPr>
      <w:del w:author="Tien Thanh Le" w:date="2021-08-13T13:59:45.951Z" w:id="1394399717">
        <w:r w:rsidRPr="0E197015" w:rsidDel="00A61C22">
          <w:rPr>
            <w:lang w:val="fr-FR"/>
            <w:rPrChange w:author="Philippe Cornichet" w:date="2021-08-12T15:19:00Z" w:id="859465851"/>
          </w:rPr>
          <w:delText>NeDb</w:delText>
        </w:r>
        <w:r w:rsidRPr="0E197015" w:rsidDel="00A61C22">
          <w:rPr>
            <w:lang w:val="fr-FR"/>
            <w:rPrChange w:author="Philippe Cornichet" w:date="2021-08-12T15:19:00Z" w:id="1412285104"/>
          </w:rPr>
          <w:delText xml:space="preserve"> documentation </w:delText>
        </w:r>
        <w:r w:rsidRPr="0E197015" w:rsidDel="00A61C22">
          <w:rPr>
            <w:i w:val="1"/>
            <w:iCs w:val="1"/>
            <w:lang w:val="fr-FR"/>
            <w:rPrChange w:author="Philippe Cornichet" w:date="2021-08-12T15:19:00Z" w:id="1505500183">
              <w:rPr>
                <w:i w:val="1"/>
                <w:iCs w:val="1"/>
              </w:rPr>
            </w:rPrChange>
          </w:rPr>
          <w:delText>https://dbdb.io/db/nedb</w:delText>
        </w:r>
        <w:r w:rsidRPr="0E197015" w:rsidDel="00A61C22">
          <w:rPr>
            <w:lang w:val="fr-FR"/>
            <w:rPrChange w:author="Philippe Cornichet" w:date="2021-08-12T15:19:00Z" w:id="368014176"/>
          </w:rPr>
          <w:delText xml:space="preserve"> </w:delText>
        </w:r>
        <w:r w:rsidRPr="0E197015" w:rsidDel="00A61C22">
          <w:rPr>
            <w:i w:val="1"/>
            <w:iCs w:val="1"/>
            <w:lang w:val="fr-FR"/>
            <w:rPrChange w:author="Philippe Cornichet" w:date="2021-08-12T15:19:00Z" w:id="2007961096">
              <w:rPr>
                <w:i w:val="1"/>
                <w:iCs w:val="1"/>
              </w:rPr>
            </w:rPrChange>
          </w:rPr>
          <w:delText>Documentation</w:delText>
        </w:r>
        <w:r w:rsidRPr="0E197015" w:rsidDel="00A61C22">
          <w:rPr>
            <w:lang w:val="fr-FR"/>
            <w:rPrChange w:author="Philippe Cornichet" w:date="2021-08-12T15:19:00Z" w:id="1837148731"/>
          </w:rPr>
          <w:delText xml:space="preserve">, Louis </w:delText>
        </w:r>
        <w:r w:rsidRPr="0E197015" w:rsidDel="00A61C22">
          <w:rPr>
            <w:lang w:val="fr-FR"/>
            <w:rPrChange w:author="Philippe Cornichet" w:date="2021-08-12T15:19:00Z" w:id="83904743"/>
          </w:rPr>
          <w:delText>Chatriot</w:delText>
        </w:r>
      </w:del>
    </w:p>
    <w:p w:rsidRPr="00A61C22" w:rsidR="00383E43" w:rsidRDefault="00A61C22" w14:paraId="04E05B05" w14:textId="77777777">
      <w:pPr>
        <w:pStyle w:val="BodyText"/>
        <w:rPr>
          <w:lang w:val="fr-FR"/>
          <w:rPrChange w:author="Philippe Cornichet" w:date="2021-08-12T15:19:00Z" w:id="1426470733">
            <w:rPr/>
          </w:rPrChange>
        </w:rPr>
      </w:pPr>
      <w:del w:author="Tien Thanh Le" w:date="2021-08-13T13:59:45.95Z" w:id="958347292">
        <w:r w:rsidRPr="0E197015" w:rsidDel="00A61C22">
          <w:rPr>
            <w:lang w:val="fr-FR"/>
            <w:rPrChange w:author="Philippe Cornichet" w:date="2021-08-12T15:19:00Z" w:id="721245295"/>
          </w:rPr>
          <w:delText xml:space="preserve">Passport.js documentation </w:delText>
        </w:r>
        <w:r w:rsidRPr="0E197015" w:rsidDel="00A61C22">
          <w:rPr>
            <w:i w:val="1"/>
            <w:iCs w:val="1"/>
            <w:lang w:val="fr-FR"/>
            <w:rPrChange w:author="Philippe Cornichet" w:date="2021-08-12T15:19:00Z" w:id="1190533165">
              <w:rPr>
                <w:i w:val="1"/>
                <w:iCs w:val="1"/>
              </w:rPr>
            </w:rPrChange>
          </w:rPr>
          <w:delText>http://www.passportjs.org/docs/</w:delText>
        </w:r>
        <w:r w:rsidRPr="0E197015" w:rsidDel="00A61C22">
          <w:rPr>
            <w:lang w:val="fr-FR"/>
            <w:rPrChange w:author="Philippe Cornichet" w:date="2021-08-12T15:19:00Z" w:id="928094515"/>
          </w:rPr>
          <w:delText xml:space="preserve"> </w:delText>
        </w:r>
        <w:r w:rsidRPr="0E197015" w:rsidDel="00A61C22">
          <w:rPr>
            <w:i w:val="1"/>
            <w:iCs w:val="1"/>
            <w:lang w:val="fr-FR"/>
            <w:rPrChange w:author="Philippe Cornichet" w:date="2021-08-12T15:19:00Z" w:id="242704219">
              <w:rPr>
                <w:i w:val="1"/>
                <w:iCs w:val="1"/>
              </w:rPr>
            </w:rPrChange>
          </w:rPr>
          <w:delText>Documentation</w:delText>
        </w:r>
        <w:r w:rsidRPr="0E197015" w:rsidDel="00A61C22">
          <w:rPr>
            <w:lang w:val="fr-FR"/>
            <w:rPrChange w:author="Philippe Cornichet" w:date="2021-08-12T15:19:00Z" w:id="925641773"/>
          </w:rPr>
          <w:delText>, Jared Hanson</w:delText>
        </w:r>
      </w:del>
      <w:bookmarkEnd w:id="4318"/>
    </w:p>
    <w:sectPr w:rsidRPr="00A61C22" w:rsidR="00383E43">
      <w:pgSz w:w="12240" w:h="15840" w:orient="portrait"/>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2170A" w:rsidRDefault="0082170A" w14:paraId="613D0D6C" w14:textId="77777777">
      <w:pPr>
        <w:spacing w:after="0"/>
      </w:pPr>
      <w:r>
        <w:separator/>
      </w:r>
    </w:p>
  </w:endnote>
  <w:endnote w:type="continuationSeparator" w:id="0">
    <w:p w:rsidR="0082170A" w:rsidRDefault="0082170A" w14:paraId="65B31F75"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2170A" w:rsidRDefault="0082170A" w14:paraId="1722D77E" w14:textId="77777777">
      <w:r>
        <w:separator/>
      </w:r>
    </w:p>
  </w:footnote>
  <w:footnote w:type="continuationSeparator" w:id="0">
    <w:p w:rsidR="0082170A" w:rsidRDefault="0082170A" w14:paraId="72AC2E72"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A990"/>
    <w:multiLevelType w:val="multilevel"/>
    <w:tmpl w:val="0E4CBE5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F50A06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4EF12F0B"/>
    <w:multiLevelType w:val="multilevel"/>
    <w:tmpl w:val="CED2C5A2"/>
    <w:lvl w:ilvl="0">
      <w:start w:val="1"/>
      <w:numFmt w:val="decimal"/>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68153471"/>
    <w:multiLevelType w:val="multilevel"/>
    <w:tmpl w:val="2216F630"/>
    <w:lvl w:ilvl="0">
      <w:start w:val="1"/>
      <w:numFmt w:val="lowerLetter"/>
      <w:lvlText w:val="%1)"/>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3"/>
  </w:num>
  <w:num w:numId="1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hilippe Cornichet">
    <w15:presenceInfo w15:providerId="AD" w15:userId="S::Philippe.Cornichet@harmonicinc.com::261b3a1f-291a-4977-9b92-a50e1477e4fc"/>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val="true"/>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83E43"/>
    <w:rsid w:val="002519CF"/>
    <w:rsid w:val="00383E43"/>
    <w:rsid w:val="00590B20"/>
    <w:rsid w:val="005D031B"/>
    <w:rsid w:val="0082170A"/>
    <w:rsid w:val="0089295B"/>
    <w:rsid w:val="00A61C22"/>
    <w:rsid w:val="00ADD7C8"/>
    <w:rsid w:val="00B75226"/>
    <w:rsid w:val="00CF15BB"/>
    <w:rsid w:val="00E93E9D"/>
    <w:rsid w:val="00F26D8C"/>
    <w:rsid w:val="0156AA0C"/>
    <w:rsid w:val="01B6A6FD"/>
    <w:rsid w:val="030C71C4"/>
    <w:rsid w:val="048C0713"/>
    <w:rsid w:val="05312844"/>
    <w:rsid w:val="05956BDF"/>
    <w:rsid w:val="0691F63C"/>
    <w:rsid w:val="09DE3D27"/>
    <w:rsid w:val="0B37588E"/>
    <w:rsid w:val="0BBE25CB"/>
    <w:rsid w:val="0BCEF473"/>
    <w:rsid w:val="0D93679A"/>
    <w:rsid w:val="0DA6A7D2"/>
    <w:rsid w:val="0E197015"/>
    <w:rsid w:val="0EE9B074"/>
    <w:rsid w:val="0F2634ED"/>
    <w:rsid w:val="143C918B"/>
    <w:rsid w:val="1482AEFF"/>
    <w:rsid w:val="14AFEFBE"/>
    <w:rsid w:val="14C4D816"/>
    <w:rsid w:val="14E35AC9"/>
    <w:rsid w:val="16F108E7"/>
    <w:rsid w:val="1707B5E3"/>
    <w:rsid w:val="17E4CBDA"/>
    <w:rsid w:val="187D1AE6"/>
    <w:rsid w:val="1936CEBC"/>
    <w:rsid w:val="195E5482"/>
    <w:rsid w:val="1A0339F1"/>
    <w:rsid w:val="1B9BBC63"/>
    <w:rsid w:val="1C59C197"/>
    <w:rsid w:val="1D88D624"/>
    <w:rsid w:val="1E25043E"/>
    <w:rsid w:val="1F24A685"/>
    <w:rsid w:val="211E1C55"/>
    <w:rsid w:val="216F2227"/>
    <w:rsid w:val="21C9EACC"/>
    <w:rsid w:val="21E7C932"/>
    <w:rsid w:val="2238EBA6"/>
    <w:rsid w:val="224C4EDA"/>
    <w:rsid w:val="23334071"/>
    <w:rsid w:val="23BE5118"/>
    <w:rsid w:val="24074384"/>
    <w:rsid w:val="27008097"/>
    <w:rsid w:val="278DAF72"/>
    <w:rsid w:val="27FAEFA4"/>
    <w:rsid w:val="28252996"/>
    <w:rsid w:val="28A1A37A"/>
    <w:rsid w:val="2C6C2B1B"/>
    <w:rsid w:val="2CF11DF3"/>
    <w:rsid w:val="2D58DDE1"/>
    <w:rsid w:val="2D7E5BBB"/>
    <w:rsid w:val="2DDD1003"/>
    <w:rsid w:val="2E1CABAC"/>
    <w:rsid w:val="2F727E34"/>
    <w:rsid w:val="3024C913"/>
    <w:rsid w:val="3218353F"/>
    <w:rsid w:val="32C5491B"/>
    <w:rsid w:val="33F8BC30"/>
    <w:rsid w:val="3402C638"/>
    <w:rsid w:val="350BFFD4"/>
    <w:rsid w:val="35EA53C0"/>
    <w:rsid w:val="361D2397"/>
    <w:rsid w:val="385CC8F3"/>
    <w:rsid w:val="392D2982"/>
    <w:rsid w:val="3B1E50FC"/>
    <w:rsid w:val="3B2921CC"/>
    <w:rsid w:val="3BE2151C"/>
    <w:rsid w:val="3C081280"/>
    <w:rsid w:val="3CCBD450"/>
    <w:rsid w:val="415D647B"/>
    <w:rsid w:val="4216B3B7"/>
    <w:rsid w:val="42BEA488"/>
    <w:rsid w:val="441B851E"/>
    <w:rsid w:val="447AD69D"/>
    <w:rsid w:val="457C0A83"/>
    <w:rsid w:val="45D47CFE"/>
    <w:rsid w:val="484013A6"/>
    <w:rsid w:val="4A015B82"/>
    <w:rsid w:val="4A637DBE"/>
    <w:rsid w:val="4D01F8D1"/>
    <w:rsid w:val="4E2FFDF8"/>
    <w:rsid w:val="4F39ED3C"/>
    <w:rsid w:val="5063B541"/>
    <w:rsid w:val="5084AB2A"/>
    <w:rsid w:val="51480365"/>
    <w:rsid w:val="53E8CF8A"/>
    <w:rsid w:val="53F1E2DF"/>
    <w:rsid w:val="56303C7D"/>
    <w:rsid w:val="574AAD67"/>
    <w:rsid w:val="5754E57C"/>
    <w:rsid w:val="594A82C0"/>
    <w:rsid w:val="5A56964C"/>
    <w:rsid w:val="5A847168"/>
    <w:rsid w:val="5AE65321"/>
    <w:rsid w:val="5B81C9F1"/>
    <w:rsid w:val="5BFA583F"/>
    <w:rsid w:val="5C2BCB10"/>
    <w:rsid w:val="5D321E76"/>
    <w:rsid w:val="5EB4C67A"/>
    <w:rsid w:val="60B6DE51"/>
    <w:rsid w:val="614B37B6"/>
    <w:rsid w:val="6163A059"/>
    <w:rsid w:val="6208C18A"/>
    <w:rsid w:val="62FBD7E0"/>
    <w:rsid w:val="631B8B09"/>
    <w:rsid w:val="636C31EF"/>
    <w:rsid w:val="648052B2"/>
    <w:rsid w:val="670958A8"/>
    <w:rsid w:val="67CCC3AF"/>
    <w:rsid w:val="67ECD2BB"/>
    <w:rsid w:val="68A94658"/>
    <w:rsid w:val="6A88AEED"/>
    <w:rsid w:val="6F940D95"/>
    <w:rsid w:val="6FFAF3EF"/>
    <w:rsid w:val="7066BAA5"/>
    <w:rsid w:val="71580328"/>
    <w:rsid w:val="74228176"/>
    <w:rsid w:val="74531DF2"/>
    <w:rsid w:val="746F412B"/>
    <w:rsid w:val="74AB46B7"/>
    <w:rsid w:val="78BD820F"/>
    <w:rsid w:val="7B90F55F"/>
    <w:rsid w:val="7BB15AD2"/>
    <w:rsid w:val="7D3D578C"/>
    <w:rsid w:val="7E046B5F"/>
    <w:rsid w:val="7E8D706C"/>
    <w:rsid w:val="7F1C034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1CF1E"/>
  <w15:docId w15:val="{51D9A5F4-599D-41DB-AE6A-44C9363A3DB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style>
  <w:style w:type="paragraph" w:styleId="Heading1">
    <w:name w:val="heading 1"/>
    <w:basedOn w:val="Normal"/>
    <w:next w:val="BodyText"/>
    <w:uiPriority w:val="9"/>
    <w:qFormat/>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hAnsiTheme="majorHAnsi" w:eastAsiaTheme="majorEastAsia"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hAnsiTheme="majorHAnsi" w:eastAsiaTheme="majorEastAsia"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hAnsiTheme="majorHAnsi" w:eastAsiaTheme="majorEastAsia"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hAnsiTheme="majorHAnsi" w:eastAsiaTheme="majorEastAsia"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hAnsiTheme="majorHAnsi" w:eastAsiaTheme="majorEastAsia"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hAnsiTheme="majorHAnsi" w:eastAsiaTheme="majorEastAsia" w:cstheme="majorBidi"/>
      <w:color w:val="4F81BD" w:themeColor="accen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qFormat/>
    <w:pPr>
      <w:spacing w:before="180" w:after="180"/>
    </w:pPr>
  </w:style>
  <w:style w:type="paragraph" w:styleId="FirstParagraph" w:customStyle="1">
    <w:name w:val="First Paragraph"/>
    <w:basedOn w:val="BodyText"/>
    <w:next w:val="BodyText"/>
    <w:qFormat/>
  </w:style>
  <w:style w:type="paragraph" w:styleId="Compact" w:customStyle="1">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hAnsiTheme="majorHAnsi" w:eastAsiaTheme="majorEastAsia"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styleId="Author" w:customStyle="1">
    <w:name w:val="Author"/>
    <w:next w:val="BodyText"/>
    <w:qFormat/>
    <w:pPr>
      <w:keepNext/>
      <w:keepLines/>
      <w:jc w:val="center"/>
    </w:pPr>
  </w:style>
  <w:style w:type="paragraph" w:styleId="Date">
    <w:name w:val="Date"/>
    <w:next w:val="BodyText"/>
    <w:qFormat/>
    <w:pPr>
      <w:keepNext/>
      <w:keepLines/>
      <w:jc w:val="center"/>
    </w:pPr>
  </w:style>
  <w:style w:type="paragraph" w:styleId="Abstract" w:customStyle="1">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styleId="Table" w:customStyle="1">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color="auto" w:sz="0" w:space="0"/>
        </w:tcBorders>
        <w:vAlign w:val="bottom"/>
      </w:tcPr>
    </w:tblStylePr>
  </w:style>
  <w:style w:type="paragraph" w:styleId="DefinitionTerm" w:customStyle="1">
    <w:name w:val="Definition Term"/>
    <w:basedOn w:val="Normal"/>
    <w:next w:val="Definition"/>
    <w:pPr>
      <w:keepNext/>
      <w:keepLines/>
      <w:spacing w:after="0"/>
    </w:pPr>
    <w:rPr>
      <w:b/>
    </w:rPr>
  </w:style>
  <w:style w:type="paragraph" w:styleId="Definition" w:customStyle="1">
    <w:name w:val="Definition"/>
    <w:basedOn w:val="Normal"/>
  </w:style>
  <w:style w:type="paragraph" w:styleId="Caption">
    <w:name w:val="caption"/>
    <w:basedOn w:val="Normal"/>
    <w:link w:val="CaptionChar"/>
    <w:pPr>
      <w:spacing w:after="120"/>
    </w:pPr>
    <w:rPr>
      <w:i/>
    </w:rPr>
  </w:style>
  <w:style w:type="paragraph" w:styleId="TableCaption" w:customStyle="1">
    <w:name w:val="Table Caption"/>
    <w:basedOn w:val="Caption"/>
    <w:pPr>
      <w:keepNext/>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pPr>
  </w:style>
  <w:style w:type="character" w:styleId="CaptionChar" w:customStyle="1">
    <w:name w:val="Caption Char"/>
    <w:basedOn w:val="DefaultParagraphFont"/>
    <w:link w:val="Caption"/>
  </w:style>
  <w:style w:type="character" w:styleId="VerbatimChar" w:customStyle="1">
    <w:name w:val="Verbatim Char"/>
    <w:basedOn w:val="CaptionChar"/>
    <w:link w:val="SourceCode"/>
    <w:rPr>
      <w:rFonts w:ascii="Consolas" w:hAnsi="Consolas"/>
      <w:sz w:val="22"/>
    </w:rPr>
  </w:style>
  <w:style w:type="character" w:styleId="SectionNumber" w:customStyle="1">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styleId="SourceCode" w:customStyle="1">
    <w:name w:val="Source Code"/>
    <w:basedOn w:val="Normal"/>
    <w:link w:val="VerbatimChar"/>
    <w:pPr>
      <w:wordWrap w:val="0"/>
    </w:pPr>
  </w:style>
  <w:style w:type="character" w:styleId="KeywordTok" w:customStyle="1">
    <w:name w:val="KeywordTok"/>
    <w:basedOn w:val="VerbatimChar"/>
    <w:rPr>
      <w:rFonts w:ascii="Consolas" w:hAnsi="Consolas"/>
      <w:b/>
      <w:color w:val="007020"/>
      <w:sz w:val="22"/>
    </w:rPr>
  </w:style>
  <w:style w:type="character" w:styleId="DataTypeTok" w:customStyle="1">
    <w:name w:val="DataTypeTok"/>
    <w:basedOn w:val="VerbatimChar"/>
    <w:rPr>
      <w:rFonts w:ascii="Consolas" w:hAnsi="Consolas"/>
      <w:color w:val="902000"/>
      <w:sz w:val="22"/>
    </w:rPr>
  </w:style>
  <w:style w:type="character" w:styleId="DecValTok" w:customStyle="1">
    <w:name w:val="DecValTok"/>
    <w:basedOn w:val="VerbatimChar"/>
    <w:rPr>
      <w:rFonts w:ascii="Consolas" w:hAnsi="Consolas"/>
      <w:color w:val="40A070"/>
      <w:sz w:val="22"/>
    </w:rPr>
  </w:style>
  <w:style w:type="character" w:styleId="BaseNTok" w:customStyle="1">
    <w:name w:val="BaseNTok"/>
    <w:basedOn w:val="VerbatimChar"/>
    <w:rPr>
      <w:rFonts w:ascii="Consolas" w:hAnsi="Consolas"/>
      <w:color w:val="40A070"/>
      <w:sz w:val="22"/>
    </w:rPr>
  </w:style>
  <w:style w:type="character" w:styleId="FloatTok" w:customStyle="1">
    <w:name w:val="FloatTok"/>
    <w:basedOn w:val="VerbatimChar"/>
    <w:rPr>
      <w:rFonts w:ascii="Consolas" w:hAnsi="Consolas"/>
      <w:color w:val="40A070"/>
      <w:sz w:val="22"/>
    </w:rPr>
  </w:style>
  <w:style w:type="character" w:styleId="ConstantTok" w:customStyle="1">
    <w:name w:val="ConstantTok"/>
    <w:basedOn w:val="VerbatimChar"/>
    <w:rPr>
      <w:rFonts w:ascii="Consolas" w:hAnsi="Consolas"/>
      <w:color w:val="880000"/>
      <w:sz w:val="22"/>
    </w:rPr>
  </w:style>
  <w:style w:type="character" w:styleId="CharTok" w:customStyle="1">
    <w:name w:val="CharTok"/>
    <w:basedOn w:val="VerbatimChar"/>
    <w:rPr>
      <w:rFonts w:ascii="Consolas" w:hAnsi="Consolas"/>
      <w:color w:val="4070A0"/>
      <w:sz w:val="22"/>
    </w:rPr>
  </w:style>
  <w:style w:type="character" w:styleId="SpecialCharTok" w:customStyle="1">
    <w:name w:val="SpecialCharTok"/>
    <w:basedOn w:val="VerbatimChar"/>
    <w:rPr>
      <w:rFonts w:ascii="Consolas" w:hAnsi="Consolas"/>
      <w:color w:val="4070A0"/>
      <w:sz w:val="22"/>
    </w:rPr>
  </w:style>
  <w:style w:type="character" w:styleId="StringTok" w:customStyle="1">
    <w:name w:val="StringTok"/>
    <w:basedOn w:val="VerbatimChar"/>
    <w:rPr>
      <w:rFonts w:ascii="Consolas" w:hAnsi="Consolas"/>
      <w:color w:val="4070A0"/>
      <w:sz w:val="22"/>
    </w:rPr>
  </w:style>
  <w:style w:type="character" w:styleId="VerbatimStringTok" w:customStyle="1">
    <w:name w:val="VerbatimStringTok"/>
    <w:basedOn w:val="VerbatimChar"/>
    <w:rPr>
      <w:rFonts w:ascii="Consolas" w:hAnsi="Consolas"/>
      <w:color w:val="4070A0"/>
      <w:sz w:val="22"/>
    </w:rPr>
  </w:style>
  <w:style w:type="character" w:styleId="SpecialStringTok" w:customStyle="1">
    <w:name w:val="SpecialStringTok"/>
    <w:basedOn w:val="VerbatimChar"/>
    <w:rPr>
      <w:rFonts w:ascii="Consolas" w:hAnsi="Consolas"/>
      <w:color w:val="BB6688"/>
      <w:sz w:val="22"/>
    </w:rPr>
  </w:style>
  <w:style w:type="character" w:styleId="ImportTok" w:customStyle="1">
    <w:name w:val="ImportTok"/>
    <w:basedOn w:val="VerbatimChar"/>
    <w:rPr>
      <w:rFonts w:ascii="Consolas" w:hAnsi="Consolas"/>
      <w:sz w:val="22"/>
    </w:rPr>
  </w:style>
  <w:style w:type="character" w:styleId="CommentTok" w:customStyle="1">
    <w:name w:val="CommentTok"/>
    <w:basedOn w:val="VerbatimChar"/>
    <w:rPr>
      <w:rFonts w:ascii="Consolas" w:hAnsi="Consolas"/>
      <w:i/>
      <w:color w:val="60A0B0"/>
      <w:sz w:val="22"/>
    </w:rPr>
  </w:style>
  <w:style w:type="character" w:styleId="DocumentationTok" w:customStyle="1">
    <w:name w:val="DocumentationTok"/>
    <w:basedOn w:val="VerbatimChar"/>
    <w:rPr>
      <w:rFonts w:ascii="Consolas" w:hAnsi="Consolas"/>
      <w:i/>
      <w:color w:val="BA2121"/>
      <w:sz w:val="22"/>
    </w:rPr>
  </w:style>
  <w:style w:type="character" w:styleId="AnnotationTok" w:customStyle="1">
    <w:name w:val="AnnotationTok"/>
    <w:basedOn w:val="VerbatimChar"/>
    <w:rPr>
      <w:rFonts w:ascii="Consolas" w:hAnsi="Consolas"/>
      <w:b/>
      <w:i/>
      <w:color w:val="60A0B0"/>
      <w:sz w:val="22"/>
    </w:rPr>
  </w:style>
  <w:style w:type="character" w:styleId="CommentVarTok" w:customStyle="1">
    <w:name w:val="CommentVarTok"/>
    <w:basedOn w:val="VerbatimChar"/>
    <w:rPr>
      <w:rFonts w:ascii="Consolas" w:hAnsi="Consolas"/>
      <w:b/>
      <w:i/>
      <w:color w:val="60A0B0"/>
      <w:sz w:val="22"/>
    </w:rPr>
  </w:style>
  <w:style w:type="character" w:styleId="OtherTok" w:customStyle="1">
    <w:name w:val="OtherTok"/>
    <w:basedOn w:val="VerbatimChar"/>
    <w:rPr>
      <w:rFonts w:ascii="Consolas" w:hAnsi="Consolas"/>
      <w:color w:val="007020"/>
      <w:sz w:val="22"/>
    </w:rPr>
  </w:style>
  <w:style w:type="character" w:styleId="FunctionTok" w:customStyle="1">
    <w:name w:val="FunctionTok"/>
    <w:basedOn w:val="VerbatimChar"/>
    <w:rPr>
      <w:rFonts w:ascii="Consolas" w:hAnsi="Consolas"/>
      <w:color w:val="06287E"/>
      <w:sz w:val="22"/>
    </w:rPr>
  </w:style>
  <w:style w:type="character" w:styleId="VariableTok" w:customStyle="1">
    <w:name w:val="VariableTok"/>
    <w:basedOn w:val="VerbatimChar"/>
    <w:rPr>
      <w:rFonts w:ascii="Consolas" w:hAnsi="Consolas"/>
      <w:color w:val="19177C"/>
      <w:sz w:val="22"/>
    </w:rPr>
  </w:style>
  <w:style w:type="character" w:styleId="ControlFlowTok" w:customStyle="1">
    <w:name w:val="ControlFlowTok"/>
    <w:basedOn w:val="VerbatimChar"/>
    <w:rPr>
      <w:rFonts w:ascii="Consolas" w:hAnsi="Consolas"/>
      <w:b/>
      <w:color w:val="007020"/>
      <w:sz w:val="22"/>
    </w:rPr>
  </w:style>
  <w:style w:type="character" w:styleId="OperatorTok" w:customStyle="1">
    <w:name w:val="OperatorTok"/>
    <w:basedOn w:val="VerbatimChar"/>
    <w:rPr>
      <w:rFonts w:ascii="Consolas" w:hAnsi="Consolas"/>
      <w:color w:val="666666"/>
      <w:sz w:val="22"/>
    </w:rPr>
  </w:style>
  <w:style w:type="character" w:styleId="BuiltInTok" w:customStyle="1">
    <w:name w:val="BuiltInTok"/>
    <w:basedOn w:val="VerbatimChar"/>
    <w:rPr>
      <w:rFonts w:ascii="Consolas" w:hAnsi="Consolas"/>
      <w:sz w:val="22"/>
    </w:rPr>
  </w:style>
  <w:style w:type="character" w:styleId="ExtensionTok" w:customStyle="1">
    <w:name w:val="ExtensionTok"/>
    <w:basedOn w:val="VerbatimChar"/>
    <w:rPr>
      <w:rFonts w:ascii="Consolas" w:hAnsi="Consolas"/>
      <w:sz w:val="22"/>
    </w:rPr>
  </w:style>
  <w:style w:type="character" w:styleId="PreprocessorTok" w:customStyle="1">
    <w:name w:val="PreprocessorTok"/>
    <w:basedOn w:val="VerbatimChar"/>
    <w:rPr>
      <w:rFonts w:ascii="Consolas" w:hAnsi="Consolas"/>
      <w:color w:val="BC7A00"/>
      <w:sz w:val="22"/>
    </w:rPr>
  </w:style>
  <w:style w:type="character" w:styleId="AttributeTok" w:customStyle="1">
    <w:name w:val="AttributeTok"/>
    <w:basedOn w:val="VerbatimChar"/>
    <w:rPr>
      <w:rFonts w:ascii="Consolas" w:hAnsi="Consolas"/>
      <w:color w:val="7D9029"/>
      <w:sz w:val="22"/>
    </w:rPr>
  </w:style>
  <w:style w:type="character" w:styleId="RegionMarkerTok" w:customStyle="1">
    <w:name w:val="RegionMarkerTok"/>
    <w:basedOn w:val="VerbatimChar"/>
    <w:rPr>
      <w:rFonts w:ascii="Consolas" w:hAnsi="Consolas"/>
      <w:sz w:val="22"/>
    </w:rPr>
  </w:style>
  <w:style w:type="character" w:styleId="InformationTok" w:customStyle="1">
    <w:name w:val="InformationTok"/>
    <w:basedOn w:val="VerbatimChar"/>
    <w:rPr>
      <w:rFonts w:ascii="Consolas" w:hAnsi="Consolas"/>
      <w:b/>
      <w:i/>
      <w:color w:val="60A0B0"/>
      <w:sz w:val="22"/>
    </w:rPr>
  </w:style>
  <w:style w:type="character" w:styleId="WarningTok" w:customStyle="1">
    <w:name w:val="WarningTok"/>
    <w:basedOn w:val="VerbatimChar"/>
    <w:rPr>
      <w:rFonts w:ascii="Consolas" w:hAnsi="Consolas"/>
      <w:b/>
      <w:i/>
      <w:color w:val="60A0B0"/>
      <w:sz w:val="22"/>
    </w:rPr>
  </w:style>
  <w:style w:type="character" w:styleId="AlertTok" w:customStyle="1">
    <w:name w:val="AlertTok"/>
    <w:basedOn w:val="VerbatimChar"/>
    <w:rPr>
      <w:rFonts w:ascii="Consolas" w:hAnsi="Consolas"/>
      <w:b/>
      <w:color w:val="FF0000"/>
      <w:sz w:val="22"/>
    </w:rPr>
  </w:style>
  <w:style w:type="character" w:styleId="ErrorTok" w:customStyle="1">
    <w:name w:val="ErrorTok"/>
    <w:basedOn w:val="VerbatimChar"/>
    <w:rPr>
      <w:rFonts w:ascii="Consolas" w:hAnsi="Consolas"/>
      <w:b/>
      <w:color w:val="FF0000"/>
      <w:sz w:val="22"/>
    </w:rPr>
  </w:style>
  <w:style w:type="character" w:styleId="NormalTok" w:customStyle="1">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33.png" Id="rId39"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36.png" Id="rId42" /><Relationship Type="http://schemas.microsoft.com/office/2011/relationships/people" Target="people.xml" Id="rId47"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fontTable" Target="fontTable.xml" Id="rId46"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image" Target="media/image35.png"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jp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theme" Target="theme/theme1.xml" Id="rId4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
  <keywords/>
  <lastModifiedBy>Tien Thanh Le</lastModifiedBy>
  <revision>7</revision>
  <dcterms:created xsi:type="dcterms:W3CDTF">2021-08-11T14:31:00.0000000Z</dcterms:created>
  <dcterms:modified xsi:type="dcterms:W3CDTF">2021-08-13T14:00:29.6950716Z</dcterms:modified>
</coreProperties>
</file>